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21E2AF" w14:textId="77777777" w:rsidR="00151300" w:rsidRDefault="00151300" w:rsidP="00151300">
      <w:pPr>
        <w:pStyle w:val="Chapterheading"/>
      </w:pPr>
    </w:p>
    <w:p w14:paraId="5B022039" w14:textId="77777777" w:rsidR="00151300" w:rsidRDefault="00D34EAE" w:rsidP="00151300">
      <w:pPr>
        <w:pStyle w:val="Chapterheading"/>
        <w:jc w:val="center"/>
      </w:pPr>
      <w:r>
        <w:rPr>
          <w:noProof/>
          <w:lang w:val="en-GB" w:eastAsia="en-GB"/>
        </w:rPr>
        <w:drawing>
          <wp:inline distT="0" distB="0" distL="0" distR="0" wp14:anchorId="55D7394C" wp14:editId="3CBE0542">
            <wp:extent cx="2331720" cy="13950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png"/>
                    <pic:cNvPicPr/>
                  </pic:nvPicPr>
                  <pic:blipFill>
                    <a:blip r:embed="rId8">
                      <a:extLst>
                        <a:ext uri="{28A0092B-C50C-407E-A947-70E740481C1C}">
                          <a14:useLocalDpi xmlns:a14="http://schemas.microsoft.com/office/drawing/2010/main" val="0"/>
                        </a:ext>
                      </a:extLst>
                    </a:blip>
                    <a:stretch>
                      <a:fillRect/>
                    </a:stretch>
                  </pic:blipFill>
                  <pic:spPr>
                    <a:xfrm>
                      <a:off x="0" y="0"/>
                      <a:ext cx="2347907" cy="1404780"/>
                    </a:xfrm>
                    <a:prstGeom prst="rect">
                      <a:avLst/>
                    </a:prstGeom>
                  </pic:spPr>
                </pic:pic>
              </a:graphicData>
            </a:graphic>
          </wp:inline>
        </w:drawing>
      </w:r>
    </w:p>
    <w:p w14:paraId="7B9B23F0" w14:textId="77777777" w:rsidR="00151300" w:rsidRDefault="00151300" w:rsidP="00151300">
      <w:pPr>
        <w:pStyle w:val="Chapterheading"/>
      </w:pPr>
    </w:p>
    <w:p w14:paraId="09BEAA59" w14:textId="77777777" w:rsidR="00151300" w:rsidRDefault="00151300" w:rsidP="00151300">
      <w:pPr>
        <w:pStyle w:val="Chapterheading"/>
      </w:pPr>
    </w:p>
    <w:p w14:paraId="7299CB0E" w14:textId="77777777" w:rsidR="00151300" w:rsidRPr="00771677" w:rsidRDefault="00D34EAE" w:rsidP="00151300">
      <w:pPr>
        <w:pStyle w:val="Chapterheading"/>
        <w:jc w:val="center"/>
        <w:rPr>
          <w:sz w:val="48"/>
        </w:rPr>
      </w:pPr>
      <w:r w:rsidRPr="00771677">
        <w:rPr>
          <w:sz w:val="48"/>
        </w:rPr>
        <w:t>E-Learning Web App for Second-Level Students</w:t>
      </w:r>
    </w:p>
    <w:p w14:paraId="110FD72B" w14:textId="77777777" w:rsidR="00151300" w:rsidRDefault="00D34EAE" w:rsidP="00151300">
      <w:pPr>
        <w:pStyle w:val="Chapterheading"/>
        <w:jc w:val="center"/>
        <w:rPr>
          <w:sz w:val="48"/>
        </w:rPr>
      </w:pPr>
      <w:r>
        <w:rPr>
          <w:sz w:val="48"/>
        </w:rPr>
        <w:t>Interim Report</w:t>
      </w:r>
    </w:p>
    <w:p w14:paraId="27BE427F" w14:textId="77777777" w:rsidR="00151300" w:rsidRDefault="00151300" w:rsidP="00151300">
      <w:pPr>
        <w:pStyle w:val="Chapterheading"/>
        <w:jc w:val="center"/>
        <w:rPr>
          <w:sz w:val="48"/>
        </w:rPr>
      </w:pPr>
    </w:p>
    <w:p w14:paraId="4909CC9D" w14:textId="77777777" w:rsidR="00151300" w:rsidRDefault="00151300" w:rsidP="00151300">
      <w:pPr>
        <w:pStyle w:val="Chapterheading"/>
        <w:jc w:val="center"/>
        <w:rPr>
          <w:sz w:val="48"/>
        </w:rPr>
      </w:pPr>
    </w:p>
    <w:p w14:paraId="17FB9202" w14:textId="77777777" w:rsidR="00151300" w:rsidRDefault="00D34EAE" w:rsidP="00151300">
      <w:pPr>
        <w:pStyle w:val="Chapterheading"/>
        <w:jc w:val="center"/>
        <w:rPr>
          <w:sz w:val="36"/>
        </w:rPr>
      </w:pPr>
      <w:r>
        <w:rPr>
          <w:sz w:val="36"/>
        </w:rPr>
        <w:t>TU857</w:t>
      </w:r>
    </w:p>
    <w:p w14:paraId="291D0A94" w14:textId="77777777" w:rsidR="00151300" w:rsidRDefault="00D34EAE" w:rsidP="00151300">
      <w:pPr>
        <w:pStyle w:val="Chapterheading"/>
        <w:jc w:val="center"/>
        <w:rPr>
          <w:sz w:val="36"/>
        </w:rPr>
      </w:pPr>
      <w:r>
        <w:rPr>
          <w:sz w:val="36"/>
        </w:rPr>
        <w:t>BSc in</w:t>
      </w:r>
      <w:r w:rsidR="00253572">
        <w:rPr>
          <w:sz w:val="36"/>
        </w:rPr>
        <w:t xml:space="preserve"> Computer Science Infrastructure</w:t>
      </w:r>
    </w:p>
    <w:p w14:paraId="5A2B9DEA" w14:textId="77777777" w:rsidR="00151300" w:rsidRDefault="00151300" w:rsidP="00151300">
      <w:pPr>
        <w:pStyle w:val="Chapterheading"/>
        <w:jc w:val="center"/>
        <w:rPr>
          <w:sz w:val="36"/>
        </w:rPr>
      </w:pPr>
    </w:p>
    <w:p w14:paraId="56560527" w14:textId="77777777" w:rsidR="00151300" w:rsidRDefault="00151300" w:rsidP="00151300">
      <w:pPr>
        <w:jc w:val="center"/>
        <w:rPr>
          <w:b/>
          <w:bCs/>
        </w:rPr>
      </w:pPr>
    </w:p>
    <w:p w14:paraId="3D109FA1" w14:textId="77777777" w:rsidR="00151300" w:rsidRPr="00253572" w:rsidRDefault="00D34EAE" w:rsidP="00151300">
      <w:pPr>
        <w:jc w:val="center"/>
        <w:rPr>
          <w:b/>
          <w:bCs/>
          <w:color w:val="000000" w:themeColor="text1"/>
          <w:sz w:val="32"/>
          <w:szCs w:val="32"/>
        </w:rPr>
      </w:pPr>
      <w:r>
        <w:rPr>
          <w:b/>
          <w:bCs/>
          <w:color w:val="000000" w:themeColor="text1"/>
          <w:sz w:val="32"/>
          <w:szCs w:val="32"/>
        </w:rPr>
        <w:t>Maya O’Connell</w:t>
      </w:r>
    </w:p>
    <w:p w14:paraId="41C8C3FF" w14:textId="77777777" w:rsidR="00604B8B" w:rsidRPr="00253572" w:rsidRDefault="00D34EAE" w:rsidP="00151300">
      <w:pPr>
        <w:jc w:val="center"/>
        <w:rPr>
          <w:b/>
          <w:bCs/>
          <w:color w:val="000000" w:themeColor="text1"/>
          <w:sz w:val="32"/>
          <w:szCs w:val="32"/>
        </w:rPr>
      </w:pPr>
      <w:r>
        <w:rPr>
          <w:b/>
          <w:bCs/>
          <w:color w:val="000000" w:themeColor="text1"/>
          <w:sz w:val="32"/>
          <w:szCs w:val="32"/>
        </w:rPr>
        <w:t>D20125203</w:t>
      </w:r>
    </w:p>
    <w:p w14:paraId="4E13E5AD" w14:textId="77777777" w:rsidR="00604B8B" w:rsidRPr="00253572" w:rsidRDefault="00604B8B" w:rsidP="00151300">
      <w:pPr>
        <w:jc w:val="center"/>
        <w:rPr>
          <w:b/>
          <w:bCs/>
          <w:color w:val="000000" w:themeColor="text1"/>
          <w:sz w:val="32"/>
          <w:szCs w:val="32"/>
        </w:rPr>
      </w:pPr>
    </w:p>
    <w:p w14:paraId="6C5F0818" w14:textId="77777777" w:rsidR="00151300" w:rsidRPr="00253572" w:rsidRDefault="00D34EAE" w:rsidP="00151300">
      <w:pPr>
        <w:jc w:val="center"/>
        <w:rPr>
          <w:b/>
          <w:bCs/>
          <w:color w:val="000000" w:themeColor="text1"/>
          <w:sz w:val="28"/>
          <w:szCs w:val="32"/>
        </w:rPr>
      </w:pPr>
      <w:r>
        <w:rPr>
          <w:b/>
          <w:bCs/>
          <w:color w:val="000000" w:themeColor="text1"/>
          <w:sz w:val="28"/>
          <w:szCs w:val="32"/>
        </w:rPr>
        <w:t>Patricia O’Byrne</w:t>
      </w:r>
    </w:p>
    <w:p w14:paraId="14C6704A" w14:textId="77777777" w:rsidR="00151300" w:rsidRDefault="00151300" w:rsidP="00151300">
      <w:pPr>
        <w:jc w:val="center"/>
        <w:rPr>
          <w:b/>
          <w:bCs/>
          <w:szCs w:val="32"/>
        </w:rPr>
      </w:pPr>
    </w:p>
    <w:p w14:paraId="1BCE8C32" w14:textId="77777777" w:rsidR="00151300" w:rsidRPr="00063EE0" w:rsidRDefault="00151300" w:rsidP="00151300">
      <w:pPr>
        <w:jc w:val="center"/>
        <w:rPr>
          <w:b/>
          <w:bCs/>
          <w:szCs w:val="32"/>
        </w:rPr>
      </w:pPr>
    </w:p>
    <w:p w14:paraId="5DE50E50" w14:textId="77777777" w:rsidR="00151300" w:rsidRPr="007F3450" w:rsidRDefault="00D34EAE" w:rsidP="00151300">
      <w:pPr>
        <w:jc w:val="center"/>
        <w:rPr>
          <w:bCs/>
          <w:sz w:val="28"/>
        </w:rPr>
      </w:pPr>
      <w:r>
        <w:rPr>
          <w:bCs/>
          <w:sz w:val="28"/>
        </w:rPr>
        <w:t>School of Computer Science</w:t>
      </w:r>
    </w:p>
    <w:p w14:paraId="3762FD16" w14:textId="77777777" w:rsidR="00151300" w:rsidRPr="007F3450" w:rsidRDefault="00D34EAE" w:rsidP="00151300">
      <w:pPr>
        <w:jc w:val="center"/>
        <w:rPr>
          <w:bCs/>
          <w:sz w:val="28"/>
        </w:rPr>
      </w:pPr>
      <w:r>
        <w:rPr>
          <w:bCs/>
          <w:sz w:val="28"/>
        </w:rPr>
        <w:t>Technological University, Dublin</w:t>
      </w:r>
    </w:p>
    <w:p w14:paraId="6B940FA7" w14:textId="77777777" w:rsidR="00151300" w:rsidRPr="003067FA" w:rsidRDefault="00151300" w:rsidP="00151300">
      <w:pPr>
        <w:rPr>
          <w:bCs/>
        </w:rPr>
      </w:pPr>
    </w:p>
    <w:p w14:paraId="2A2971A1" w14:textId="77777777" w:rsidR="00151300" w:rsidRPr="007F3450" w:rsidRDefault="00D34EAE" w:rsidP="00151300">
      <w:pPr>
        <w:jc w:val="center"/>
        <w:rPr>
          <w:b/>
          <w:bCs/>
          <w:sz w:val="28"/>
        </w:rPr>
      </w:pPr>
      <w:r w:rsidRPr="007F3450">
        <w:rPr>
          <w:b/>
          <w:bCs/>
          <w:color w:val="FF0000"/>
          <w:sz w:val="28"/>
        </w:rPr>
        <w:t>Date</w:t>
      </w:r>
    </w:p>
    <w:p w14:paraId="12F8FFFD" w14:textId="77777777" w:rsidR="00151300" w:rsidRDefault="00151300" w:rsidP="00151300">
      <w:pPr>
        <w:rPr>
          <w:b/>
          <w:bCs/>
        </w:rPr>
      </w:pPr>
    </w:p>
    <w:p w14:paraId="75813FDC" w14:textId="77777777" w:rsidR="00151300" w:rsidRDefault="00151300" w:rsidP="00151300">
      <w:pPr>
        <w:pStyle w:val="Chapterheading"/>
      </w:pPr>
    </w:p>
    <w:p w14:paraId="7A7BC88A" w14:textId="77777777" w:rsidR="00151300" w:rsidRDefault="00151300" w:rsidP="00151300">
      <w:pPr>
        <w:pStyle w:val="Chapterheading"/>
        <w:sectPr w:rsidR="00151300">
          <w:footerReference w:type="even" r:id="rId9"/>
          <w:footerReference w:type="default" r:id="rId10"/>
          <w:pgSz w:w="11906" w:h="16838"/>
          <w:pgMar w:top="1440" w:right="1800" w:bottom="1440" w:left="1800" w:header="708" w:footer="708" w:gutter="0"/>
          <w:pgNumType w:fmt="lowerRoman"/>
          <w:cols w:space="708"/>
          <w:titlePg/>
          <w:docGrid w:linePitch="360"/>
        </w:sectPr>
      </w:pPr>
    </w:p>
    <w:p w14:paraId="79C94C71" w14:textId="77777777" w:rsidR="00151300" w:rsidRDefault="00D34EAE" w:rsidP="00151300">
      <w:pPr>
        <w:pStyle w:val="Chapterheading"/>
      </w:pPr>
      <w:r>
        <w:lastRenderedPageBreak/>
        <w:t>Abstract</w:t>
      </w:r>
    </w:p>
    <w:p w14:paraId="3A868410" w14:textId="77777777" w:rsidR="00151300" w:rsidRDefault="00151300" w:rsidP="00151300">
      <w:pPr>
        <w:pStyle w:val="Chapterheading"/>
      </w:pPr>
    </w:p>
    <w:p w14:paraId="55851AC6" w14:textId="77777777" w:rsidR="00151300" w:rsidRDefault="00151300" w:rsidP="00151300">
      <w:pPr>
        <w:pStyle w:val="Chapterheading"/>
      </w:pPr>
    </w:p>
    <w:p w14:paraId="6E610A46" w14:textId="77777777" w:rsidR="00151300" w:rsidRDefault="00D34EAE" w:rsidP="00151300">
      <w:pPr>
        <w:pStyle w:val="Chapterheading"/>
      </w:pPr>
      <w:r>
        <w:br w:type="page"/>
      </w:r>
      <w:r>
        <w:lastRenderedPageBreak/>
        <w:t>Declaration</w:t>
      </w:r>
    </w:p>
    <w:p w14:paraId="1BD4124C" w14:textId="77777777" w:rsidR="00151300" w:rsidRDefault="00151300" w:rsidP="00151300">
      <w:pPr>
        <w:pStyle w:val="BodyText"/>
        <w:rPr>
          <w:lang w:val="en-IE"/>
        </w:rPr>
      </w:pPr>
    </w:p>
    <w:p w14:paraId="31CEB29F" w14:textId="77777777" w:rsidR="00151300" w:rsidRDefault="00151300" w:rsidP="00151300">
      <w:pPr>
        <w:pStyle w:val="BodyText"/>
        <w:rPr>
          <w:lang w:val="en-IE"/>
        </w:rPr>
      </w:pPr>
    </w:p>
    <w:p w14:paraId="61A73C66" w14:textId="77777777" w:rsidR="00151300" w:rsidRDefault="00D34EAE" w:rsidP="00151300">
      <w:pPr>
        <w:pStyle w:val="BodyText"/>
        <w:rPr>
          <w:lang w:val="en-US"/>
        </w:rPr>
      </w:pPr>
      <w:r>
        <w:t>I hereby declare that the work described in this dissertation is, except where otherwise stated, entirely my work and has not been submitted as an exercise for a degree at this or any other university.</w:t>
      </w:r>
    </w:p>
    <w:p w14:paraId="67C50F8F" w14:textId="77777777" w:rsidR="00151300" w:rsidRDefault="00151300" w:rsidP="00151300">
      <w:pPr>
        <w:pStyle w:val="BodyText"/>
        <w:rPr>
          <w:lang w:val="en-US"/>
        </w:rPr>
      </w:pPr>
    </w:p>
    <w:p w14:paraId="0DF2E07B" w14:textId="77777777" w:rsidR="00151300" w:rsidRDefault="00151300" w:rsidP="00151300">
      <w:pPr>
        <w:pStyle w:val="BodyText"/>
        <w:rPr>
          <w:lang w:val="en-US"/>
        </w:rPr>
      </w:pPr>
    </w:p>
    <w:p w14:paraId="399A8801" w14:textId="77777777" w:rsidR="00151300" w:rsidRDefault="00D34EAE" w:rsidP="00151300">
      <w:pPr>
        <w:pStyle w:val="BodyText"/>
        <w:rPr>
          <w:lang w:val="en-US"/>
        </w:rPr>
      </w:pPr>
      <w:r>
        <w:rPr>
          <w:lang w:val="en-US"/>
        </w:rPr>
        <w:t>Signed:</w:t>
      </w:r>
    </w:p>
    <w:p w14:paraId="7860667A" w14:textId="77777777" w:rsidR="00151300" w:rsidRDefault="00151300" w:rsidP="00151300">
      <w:pPr>
        <w:pStyle w:val="BodyText"/>
        <w:rPr>
          <w:lang w:val="en-US"/>
        </w:rPr>
      </w:pPr>
    </w:p>
    <w:p w14:paraId="2548478A" w14:textId="77777777" w:rsidR="00151300" w:rsidRDefault="00D34EAE" w:rsidP="00151300">
      <w:pPr>
        <w:pStyle w:val="BodyText"/>
        <w:rPr>
          <w:lang w:val="en-US"/>
        </w:rPr>
      </w:pPr>
      <w:r>
        <w:t>_________________________</w:t>
      </w:r>
    </w:p>
    <w:p w14:paraId="60ED3E4A" w14:textId="77777777" w:rsidR="00151300" w:rsidRDefault="00D34EAE" w:rsidP="00151300">
      <w:pPr>
        <w:pStyle w:val="BodyText"/>
      </w:pPr>
      <w:r w:rsidRPr="007F3450">
        <w:rPr>
          <w:color w:val="FF0000"/>
        </w:rPr>
        <w:t>Student Name</w:t>
      </w:r>
    </w:p>
    <w:p w14:paraId="087B8FD4" w14:textId="77777777" w:rsidR="00151300" w:rsidRDefault="00151300" w:rsidP="00151300">
      <w:pPr>
        <w:pStyle w:val="BodyText"/>
      </w:pPr>
    </w:p>
    <w:p w14:paraId="07495D8F" w14:textId="77777777" w:rsidR="00151300" w:rsidRDefault="00D34EAE" w:rsidP="00151300">
      <w:pPr>
        <w:pStyle w:val="BodyText"/>
        <w:rPr>
          <w:lang w:val="en-US"/>
        </w:rPr>
      </w:pPr>
      <w:r w:rsidRPr="007F3450">
        <w:rPr>
          <w:color w:val="FF0000"/>
        </w:rPr>
        <w:t>Date</w:t>
      </w:r>
    </w:p>
    <w:p w14:paraId="2496EA80" w14:textId="77777777" w:rsidR="00151300" w:rsidRDefault="00151300" w:rsidP="00151300">
      <w:pPr>
        <w:pStyle w:val="BodyText"/>
        <w:rPr>
          <w:lang w:val="en-US"/>
        </w:rPr>
      </w:pPr>
    </w:p>
    <w:p w14:paraId="4CAF0924" w14:textId="77777777" w:rsidR="00151300" w:rsidRDefault="00151300" w:rsidP="00151300">
      <w:pPr>
        <w:rPr>
          <w:sz w:val="20"/>
          <w:szCs w:val="20"/>
          <w:lang w:val="en-US"/>
        </w:rPr>
      </w:pPr>
    </w:p>
    <w:p w14:paraId="71FE7F58" w14:textId="77777777" w:rsidR="00151300" w:rsidRDefault="00151300" w:rsidP="00151300">
      <w:pPr>
        <w:rPr>
          <w:sz w:val="20"/>
          <w:szCs w:val="20"/>
          <w:lang w:val="en-US"/>
        </w:rPr>
      </w:pPr>
    </w:p>
    <w:p w14:paraId="4B6847EE" w14:textId="77777777" w:rsidR="00151300" w:rsidRDefault="00151300" w:rsidP="00151300">
      <w:pPr>
        <w:pStyle w:val="Chapterheading"/>
        <w:spacing w:line="360" w:lineRule="auto"/>
        <w:jc w:val="both"/>
        <w:rPr>
          <w:b w:val="0"/>
          <w:bCs w:val="0"/>
          <w:sz w:val="24"/>
        </w:rPr>
      </w:pPr>
    </w:p>
    <w:p w14:paraId="7A9C6420" w14:textId="77777777" w:rsidR="00151300" w:rsidRDefault="00151300" w:rsidP="00151300">
      <w:pPr>
        <w:pStyle w:val="Chapterheading"/>
        <w:spacing w:line="360" w:lineRule="auto"/>
        <w:jc w:val="both"/>
        <w:rPr>
          <w:b w:val="0"/>
          <w:bCs w:val="0"/>
          <w:sz w:val="24"/>
        </w:rPr>
      </w:pPr>
    </w:p>
    <w:p w14:paraId="5CBA2AB1" w14:textId="77777777" w:rsidR="00151300" w:rsidRDefault="00151300" w:rsidP="00151300">
      <w:pPr>
        <w:pStyle w:val="Chapterheading"/>
        <w:spacing w:line="360" w:lineRule="auto"/>
        <w:jc w:val="both"/>
        <w:rPr>
          <w:b w:val="0"/>
          <w:bCs w:val="0"/>
          <w:sz w:val="24"/>
        </w:rPr>
      </w:pPr>
    </w:p>
    <w:p w14:paraId="6D04A6EF" w14:textId="77777777" w:rsidR="00151300" w:rsidRDefault="00151300" w:rsidP="00151300">
      <w:pPr>
        <w:pStyle w:val="Chapterheading"/>
        <w:spacing w:line="360" w:lineRule="auto"/>
        <w:jc w:val="both"/>
        <w:rPr>
          <w:b w:val="0"/>
          <w:bCs w:val="0"/>
          <w:sz w:val="24"/>
        </w:rPr>
      </w:pPr>
    </w:p>
    <w:p w14:paraId="66850879" w14:textId="77777777" w:rsidR="00151300" w:rsidRDefault="00D34EAE" w:rsidP="00151300">
      <w:pPr>
        <w:rPr>
          <w:b/>
          <w:bCs/>
          <w:sz w:val="40"/>
        </w:rPr>
      </w:pPr>
      <w:r>
        <w:br w:type="page"/>
      </w:r>
    </w:p>
    <w:p w14:paraId="18A2E84B" w14:textId="77777777" w:rsidR="00151300" w:rsidRDefault="00D34EAE" w:rsidP="00151300">
      <w:pPr>
        <w:pStyle w:val="Chapterheading"/>
      </w:pPr>
      <w:r>
        <w:lastRenderedPageBreak/>
        <w:t>Acknowledgments</w:t>
      </w:r>
    </w:p>
    <w:p w14:paraId="3CB65306" w14:textId="77777777" w:rsidR="00151300" w:rsidRDefault="00151300" w:rsidP="00151300">
      <w:pPr>
        <w:pStyle w:val="Chapterheading"/>
      </w:pPr>
    </w:p>
    <w:p w14:paraId="399BD57C" w14:textId="77777777" w:rsidR="00151300" w:rsidRDefault="00D34EAE" w:rsidP="00151300">
      <w:pPr>
        <w:pStyle w:val="BodyText"/>
      </w:pPr>
      <w:r w:rsidRPr="007F3450">
        <w:rPr>
          <w:color w:val="FF0000"/>
        </w:rPr>
        <w:t>Body text</w:t>
      </w:r>
    </w:p>
    <w:p w14:paraId="2A59DAC1" w14:textId="77777777" w:rsidR="00151300" w:rsidRDefault="00151300" w:rsidP="00151300">
      <w:pPr>
        <w:pStyle w:val="BodyText"/>
      </w:pPr>
    </w:p>
    <w:p w14:paraId="5429D662" w14:textId="77777777" w:rsidR="00151300" w:rsidRDefault="00151300" w:rsidP="00151300">
      <w:pPr>
        <w:pStyle w:val="BodyText"/>
      </w:pPr>
    </w:p>
    <w:p w14:paraId="64125740" w14:textId="77777777" w:rsidR="00151300" w:rsidRDefault="00D34EAE">
      <w:r>
        <w:br w:type="page"/>
      </w:r>
    </w:p>
    <w:sdt>
      <w:sdtPr>
        <w:rPr>
          <w:rFonts w:asciiTheme="minorHAnsi" w:eastAsiaTheme="minorHAnsi" w:hAnsiTheme="minorHAnsi" w:cstheme="minorBidi"/>
          <w:color w:val="auto"/>
          <w:sz w:val="22"/>
          <w:szCs w:val="22"/>
          <w:lang w:val="en-IE"/>
        </w:rPr>
        <w:id w:val="1017355765"/>
        <w:docPartObj>
          <w:docPartGallery w:val="Table of Contents"/>
          <w:docPartUnique/>
        </w:docPartObj>
      </w:sdtPr>
      <w:sdtEndPr>
        <w:rPr>
          <w:b/>
          <w:bCs/>
          <w:noProof/>
        </w:rPr>
      </w:sdtEndPr>
      <w:sdtContent>
        <w:p w14:paraId="2EAA1070" w14:textId="77777777" w:rsidR="009B697E" w:rsidRDefault="00D34EAE">
          <w:pPr>
            <w:pStyle w:val="TOCHeading"/>
          </w:pPr>
          <w:r>
            <w:t>Table of Contents</w:t>
          </w:r>
        </w:p>
        <w:commentRangeStart w:id="2"/>
        <w:p w14:paraId="765AB9EB" w14:textId="597C8778" w:rsidR="00AE5ED5" w:rsidRDefault="00D34EAE">
          <w:pPr>
            <w:pStyle w:val="TOC1"/>
            <w:rPr>
              <w:rFonts w:eastAsiaTheme="minorEastAsia"/>
              <w:noProof/>
              <w:lang w:val="en-GB" w:eastAsia="en-GB"/>
            </w:rPr>
          </w:pPr>
          <w:r>
            <w:rPr>
              <w:b/>
              <w:bCs/>
              <w:noProof/>
            </w:rPr>
            <w:fldChar w:fldCharType="begin"/>
          </w:r>
          <w:r>
            <w:rPr>
              <w:b/>
              <w:bCs/>
              <w:noProof/>
            </w:rPr>
            <w:instrText xml:space="preserve"> TOC \o "1-3" \h \z \u </w:instrText>
          </w:r>
          <w:r>
            <w:rPr>
              <w:b/>
              <w:bCs/>
              <w:noProof/>
            </w:rPr>
            <w:fldChar w:fldCharType="separate"/>
          </w:r>
          <w:hyperlink w:anchor="_Toc120625667" w:history="1">
            <w:r w:rsidR="00AE5ED5" w:rsidRPr="008C438B">
              <w:rPr>
                <w:rStyle w:val="Hyperlink"/>
                <w:noProof/>
              </w:rPr>
              <w:t>1. Introduction</w:t>
            </w:r>
            <w:r w:rsidR="00AE5ED5">
              <w:rPr>
                <w:noProof/>
                <w:webHidden/>
              </w:rPr>
              <w:tab/>
            </w:r>
            <w:r w:rsidR="00AE5ED5">
              <w:rPr>
                <w:noProof/>
                <w:webHidden/>
              </w:rPr>
              <w:fldChar w:fldCharType="begin"/>
            </w:r>
            <w:r w:rsidR="00AE5ED5">
              <w:rPr>
                <w:noProof/>
                <w:webHidden/>
              </w:rPr>
              <w:instrText xml:space="preserve"> PAGEREF _Toc120625667 \h </w:instrText>
            </w:r>
            <w:r w:rsidR="00AE5ED5">
              <w:rPr>
                <w:noProof/>
                <w:webHidden/>
              </w:rPr>
            </w:r>
            <w:r w:rsidR="00AE5ED5">
              <w:rPr>
                <w:noProof/>
                <w:webHidden/>
              </w:rPr>
              <w:fldChar w:fldCharType="separate"/>
            </w:r>
            <w:r w:rsidR="00AE5ED5">
              <w:rPr>
                <w:noProof/>
                <w:webHidden/>
              </w:rPr>
              <w:t>8</w:t>
            </w:r>
            <w:r w:rsidR="00AE5ED5">
              <w:rPr>
                <w:noProof/>
                <w:webHidden/>
              </w:rPr>
              <w:fldChar w:fldCharType="end"/>
            </w:r>
          </w:hyperlink>
        </w:p>
        <w:p w14:paraId="119B6D67" w14:textId="695A2B4A" w:rsidR="00AE5ED5" w:rsidRDefault="00AE5ED5">
          <w:pPr>
            <w:pStyle w:val="TOC2"/>
            <w:rPr>
              <w:rFonts w:eastAsiaTheme="minorEastAsia"/>
              <w:noProof/>
              <w:lang w:val="en-GB" w:eastAsia="en-GB"/>
            </w:rPr>
          </w:pPr>
          <w:hyperlink w:anchor="_Toc120625668" w:history="1">
            <w:r w:rsidRPr="008C438B">
              <w:rPr>
                <w:rStyle w:val="Hyperlink"/>
                <w:noProof/>
              </w:rPr>
              <w:t>1.1.</w:t>
            </w:r>
            <w:r>
              <w:rPr>
                <w:rFonts w:eastAsiaTheme="minorEastAsia"/>
                <w:noProof/>
                <w:lang w:val="en-GB" w:eastAsia="en-GB"/>
              </w:rPr>
              <w:tab/>
            </w:r>
            <w:r w:rsidRPr="008C438B">
              <w:rPr>
                <w:rStyle w:val="Hyperlink"/>
                <w:noProof/>
              </w:rPr>
              <w:t>Project Background</w:t>
            </w:r>
            <w:r>
              <w:rPr>
                <w:noProof/>
                <w:webHidden/>
              </w:rPr>
              <w:tab/>
            </w:r>
            <w:r>
              <w:rPr>
                <w:noProof/>
                <w:webHidden/>
              </w:rPr>
              <w:fldChar w:fldCharType="begin"/>
            </w:r>
            <w:r>
              <w:rPr>
                <w:noProof/>
                <w:webHidden/>
              </w:rPr>
              <w:instrText xml:space="preserve"> PAGEREF _Toc120625668 \h </w:instrText>
            </w:r>
            <w:r>
              <w:rPr>
                <w:noProof/>
                <w:webHidden/>
              </w:rPr>
            </w:r>
            <w:r>
              <w:rPr>
                <w:noProof/>
                <w:webHidden/>
              </w:rPr>
              <w:fldChar w:fldCharType="separate"/>
            </w:r>
            <w:r>
              <w:rPr>
                <w:noProof/>
                <w:webHidden/>
              </w:rPr>
              <w:t>8</w:t>
            </w:r>
            <w:r>
              <w:rPr>
                <w:noProof/>
                <w:webHidden/>
              </w:rPr>
              <w:fldChar w:fldCharType="end"/>
            </w:r>
          </w:hyperlink>
        </w:p>
        <w:p w14:paraId="12C0B3CE" w14:textId="79FF343B" w:rsidR="00AE5ED5" w:rsidRDefault="00AE5ED5">
          <w:pPr>
            <w:pStyle w:val="TOC2"/>
            <w:rPr>
              <w:rFonts w:eastAsiaTheme="minorEastAsia"/>
              <w:noProof/>
              <w:lang w:val="en-GB" w:eastAsia="en-GB"/>
            </w:rPr>
          </w:pPr>
          <w:hyperlink w:anchor="_Toc120625669" w:history="1">
            <w:r w:rsidRPr="008C438B">
              <w:rPr>
                <w:rStyle w:val="Hyperlink"/>
                <w:noProof/>
              </w:rPr>
              <w:t>1.2.</w:t>
            </w:r>
            <w:r>
              <w:rPr>
                <w:rFonts w:eastAsiaTheme="minorEastAsia"/>
                <w:noProof/>
                <w:lang w:val="en-GB" w:eastAsia="en-GB"/>
              </w:rPr>
              <w:tab/>
            </w:r>
            <w:r w:rsidRPr="008C438B">
              <w:rPr>
                <w:rStyle w:val="Hyperlink"/>
                <w:noProof/>
              </w:rPr>
              <w:t>Project Description</w:t>
            </w:r>
            <w:r>
              <w:rPr>
                <w:noProof/>
                <w:webHidden/>
              </w:rPr>
              <w:tab/>
            </w:r>
            <w:r>
              <w:rPr>
                <w:noProof/>
                <w:webHidden/>
              </w:rPr>
              <w:fldChar w:fldCharType="begin"/>
            </w:r>
            <w:r>
              <w:rPr>
                <w:noProof/>
                <w:webHidden/>
              </w:rPr>
              <w:instrText xml:space="preserve"> PAGEREF _Toc120625669 \h </w:instrText>
            </w:r>
            <w:r>
              <w:rPr>
                <w:noProof/>
                <w:webHidden/>
              </w:rPr>
            </w:r>
            <w:r>
              <w:rPr>
                <w:noProof/>
                <w:webHidden/>
              </w:rPr>
              <w:fldChar w:fldCharType="separate"/>
            </w:r>
            <w:r>
              <w:rPr>
                <w:noProof/>
                <w:webHidden/>
              </w:rPr>
              <w:t>9</w:t>
            </w:r>
            <w:r>
              <w:rPr>
                <w:noProof/>
                <w:webHidden/>
              </w:rPr>
              <w:fldChar w:fldCharType="end"/>
            </w:r>
          </w:hyperlink>
        </w:p>
        <w:p w14:paraId="05BE9FD6" w14:textId="2DA4A403" w:rsidR="00AE5ED5" w:rsidRDefault="00AE5ED5">
          <w:pPr>
            <w:pStyle w:val="TOC2"/>
            <w:rPr>
              <w:rFonts w:eastAsiaTheme="minorEastAsia"/>
              <w:noProof/>
              <w:lang w:val="en-GB" w:eastAsia="en-GB"/>
            </w:rPr>
          </w:pPr>
          <w:hyperlink w:anchor="_Toc120625670" w:history="1">
            <w:r w:rsidRPr="008C438B">
              <w:rPr>
                <w:rStyle w:val="Hyperlink"/>
                <w:noProof/>
              </w:rPr>
              <w:t>1.3.</w:t>
            </w:r>
            <w:r>
              <w:rPr>
                <w:rFonts w:eastAsiaTheme="minorEastAsia"/>
                <w:noProof/>
                <w:lang w:val="en-GB" w:eastAsia="en-GB"/>
              </w:rPr>
              <w:tab/>
            </w:r>
            <w:r w:rsidRPr="008C438B">
              <w:rPr>
                <w:rStyle w:val="Hyperlink"/>
                <w:noProof/>
              </w:rPr>
              <w:t>Project Aims and Objectives</w:t>
            </w:r>
            <w:r>
              <w:rPr>
                <w:noProof/>
                <w:webHidden/>
              </w:rPr>
              <w:tab/>
            </w:r>
            <w:r>
              <w:rPr>
                <w:noProof/>
                <w:webHidden/>
              </w:rPr>
              <w:fldChar w:fldCharType="begin"/>
            </w:r>
            <w:r>
              <w:rPr>
                <w:noProof/>
                <w:webHidden/>
              </w:rPr>
              <w:instrText xml:space="preserve"> PAGEREF _Toc120625670 \h </w:instrText>
            </w:r>
            <w:r>
              <w:rPr>
                <w:noProof/>
                <w:webHidden/>
              </w:rPr>
            </w:r>
            <w:r>
              <w:rPr>
                <w:noProof/>
                <w:webHidden/>
              </w:rPr>
              <w:fldChar w:fldCharType="separate"/>
            </w:r>
            <w:r>
              <w:rPr>
                <w:noProof/>
                <w:webHidden/>
              </w:rPr>
              <w:t>10</w:t>
            </w:r>
            <w:r>
              <w:rPr>
                <w:noProof/>
                <w:webHidden/>
              </w:rPr>
              <w:fldChar w:fldCharType="end"/>
            </w:r>
          </w:hyperlink>
        </w:p>
        <w:p w14:paraId="7D06787B" w14:textId="63D533D6" w:rsidR="00AE5ED5" w:rsidRDefault="00AE5ED5">
          <w:pPr>
            <w:pStyle w:val="TOC2"/>
            <w:rPr>
              <w:rFonts w:eastAsiaTheme="minorEastAsia"/>
              <w:noProof/>
              <w:lang w:val="en-GB" w:eastAsia="en-GB"/>
            </w:rPr>
          </w:pPr>
          <w:hyperlink w:anchor="_Toc120625671" w:history="1">
            <w:r w:rsidRPr="008C438B">
              <w:rPr>
                <w:rStyle w:val="Hyperlink"/>
                <w:noProof/>
              </w:rPr>
              <w:t>1.4.</w:t>
            </w:r>
            <w:r>
              <w:rPr>
                <w:rFonts w:eastAsiaTheme="minorEastAsia"/>
                <w:noProof/>
                <w:lang w:val="en-GB" w:eastAsia="en-GB"/>
              </w:rPr>
              <w:tab/>
            </w:r>
            <w:r w:rsidRPr="008C438B">
              <w:rPr>
                <w:rStyle w:val="Hyperlink"/>
                <w:noProof/>
              </w:rPr>
              <w:t>Project Scope</w:t>
            </w:r>
            <w:r>
              <w:rPr>
                <w:noProof/>
                <w:webHidden/>
              </w:rPr>
              <w:tab/>
            </w:r>
            <w:r>
              <w:rPr>
                <w:noProof/>
                <w:webHidden/>
              </w:rPr>
              <w:fldChar w:fldCharType="begin"/>
            </w:r>
            <w:r>
              <w:rPr>
                <w:noProof/>
                <w:webHidden/>
              </w:rPr>
              <w:instrText xml:space="preserve"> PAGEREF _Toc120625671 \h </w:instrText>
            </w:r>
            <w:r>
              <w:rPr>
                <w:noProof/>
                <w:webHidden/>
              </w:rPr>
            </w:r>
            <w:r>
              <w:rPr>
                <w:noProof/>
                <w:webHidden/>
              </w:rPr>
              <w:fldChar w:fldCharType="separate"/>
            </w:r>
            <w:r>
              <w:rPr>
                <w:noProof/>
                <w:webHidden/>
              </w:rPr>
              <w:t>10</w:t>
            </w:r>
            <w:r>
              <w:rPr>
                <w:noProof/>
                <w:webHidden/>
              </w:rPr>
              <w:fldChar w:fldCharType="end"/>
            </w:r>
          </w:hyperlink>
        </w:p>
        <w:p w14:paraId="7C48F92C" w14:textId="18D5164B" w:rsidR="00AE5ED5" w:rsidRDefault="00AE5ED5">
          <w:pPr>
            <w:pStyle w:val="TOC2"/>
            <w:rPr>
              <w:rFonts w:eastAsiaTheme="minorEastAsia"/>
              <w:noProof/>
              <w:lang w:val="en-GB" w:eastAsia="en-GB"/>
            </w:rPr>
          </w:pPr>
          <w:hyperlink w:anchor="_Toc120625672" w:history="1">
            <w:r w:rsidRPr="008C438B">
              <w:rPr>
                <w:rStyle w:val="Hyperlink"/>
                <w:noProof/>
              </w:rPr>
              <w:t>1.5.</w:t>
            </w:r>
            <w:r>
              <w:rPr>
                <w:rFonts w:eastAsiaTheme="minorEastAsia"/>
                <w:noProof/>
                <w:lang w:val="en-GB" w:eastAsia="en-GB"/>
              </w:rPr>
              <w:tab/>
            </w:r>
            <w:r w:rsidRPr="008C438B">
              <w:rPr>
                <w:rStyle w:val="Hyperlink"/>
                <w:noProof/>
              </w:rPr>
              <w:t>Thesis Roadmap</w:t>
            </w:r>
            <w:r>
              <w:rPr>
                <w:noProof/>
                <w:webHidden/>
              </w:rPr>
              <w:tab/>
            </w:r>
            <w:r>
              <w:rPr>
                <w:noProof/>
                <w:webHidden/>
              </w:rPr>
              <w:fldChar w:fldCharType="begin"/>
            </w:r>
            <w:r>
              <w:rPr>
                <w:noProof/>
                <w:webHidden/>
              </w:rPr>
              <w:instrText xml:space="preserve"> PAGEREF _Toc120625672 \h </w:instrText>
            </w:r>
            <w:r>
              <w:rPr>
                <w:noProof/>
                <w:webHidden/>
              </w:rPr>
            </w:r>
            <w:r>
              <w:rPr>
                <w:noProof/>
                <w:webHidden/>
              </w:rPr>
              <w:fldChar w:fldCharType="separate"/>
            </w:r>
            <w:r>
              <w:rPr>
                <w:noProof/>
                <w:webHidden/>
              </w:rPr>
              <w:t>10</w:t>
            </w:r>
            <w:r>
              <w:rPr>
                <w:noProof/>
                <w:webHidden/>
              </w:rPr>
              <w:fldChar w:fldCharType="end"/>
            </w:r>
          </w:hyperlink>
        </w:p>
        <w:p w14:paraId="168BFBCE" w14:textId="756B832F" w:rsidR="00AE5ED5" w:rsidRDefault="00AE5ED5">
          <w:pPr>
            <w:pStyle w:val="TOC1"/>
            <w:rPr>
              <w:rFonts w:eastAsiaTheme="minorEastAsia"/>
              <w:noProof/>
              <w:lang w:val="en-GB" w:eastAsia="en-GB"/>
            </w:rPr>
          </w:pPr>
          <w:hyperlink w:anchor="_Toc120625673" w:history="1">
            <w:r w:rsidRPr="008C438B">
              <w:rPr>
                <w:rStyle w:val="Hyperlink"/>
                <w:noProof/>
              </w:rPr>
              <w:t>2. Literature Review</w:t>
            </w:r>
            <w:r>
              <w:rPr>
                <w:noProof/>
                <w:webHidden/>
              </w:rPr>
              <w:tab/>
            </w:r>
            <w:r>
              <w:rPr>
                <w:noProof/>
                <w:webHidden/>
              </w:rPr>
              <w:fldChar w:fldCharType="begin"/>
            </w:r>
            <w:r>
              <w:rPr>
                <w:noProof/>
                <w:webHidden/>
              </w:rPr>
              <w:instrText xml:space="preserve"> PAGEREF _Toc120625673 \h </w:instrText>
            </w:r>
            <w:r>
              <w:rPr>
                <w:noProof/>
                <w:webHidden/>
              </w:rPr>
            </w:r>
            <w:r>
              <w:rPr>
                <w:noProof/>
                <w:webHidden/>
              </w:rPr>
              <w:fldChar w:fldCharType="separate"/>
            </w:r>
            <w:r>
              <w:rPr>
                <w:noProof/>
                <w:webHidden/>
              </w:rPr>
              <w:t>11</w:t>
            </w:r>
            <w:r>
              <w:rPr>
                <w:noProof/>
                <w:webHidden/>
              </w:rPr>
              <w:fldChar w:fldCharType="end"/>
            </w:r>
          </w:hyperlink>
        </w:p>
        <w:p w14:paraId="1347DA31" w14:textId="15FAC6E2" w:rsidR="00AE5ED5" w:rsidRDefault="00AE5ED5">
          <w:pPr>
            <w:pStyle w:val="TOC2"/>
            <w:rPr>
              <w:rFonts w:eastAsiaTheme="minorEastAsia"/>
              <w:noProof/>
              <w:lang w:val="en-GB" w:eastAsia="en-GB"/>
            </w:rPr>
          </w:pPr>
          <w:hyperlink w:anchor="_Toc120625674" w:history="1">
            <w:r w:rsidRPr="008C438B">
              <w:rPr>
                <w:rStyle w:val="Hyperlink"/>
                <w:noProof/>
              </w:rPr>
              <w:t xml:space="preserve">2.1. </w:t>
            </w:r>
            <w:r>
              <w:rPr>
                <w:rFonts w:eastAsiaTheme="minorEastAsia"/>
                <w:noProof/>
                <w:lang w:val="en-GB" w:eastAsia="en-GB"/>
              </w:rPr>
              <w:tab/>
            </w:r>
            <w:r w:rsidRPr="008C438B">
              <w:rPr>
                <w:rStyle w:val="Hyperlink"/>
                <w:noProof/>
              </w:rPr>
              <w:t>Introduction</w:t>
            </w:r>
            <w:r>
              <w:rPr>
                <w:noProof/>
                <w:webHidden/>
              </w:rPr>
              <w:tab/>
            </w:r>
            <w:r>
              <w:rPr>
                <w:noProof/>
                <w:webHidden/>
              </w:rPr>
              <w:fldChar w:fldCharType="begin"/>
            </w:r>
            <w:r>
              <w:rPr>
                <w:noProof/>
                <w:webHidden/>
              </w:rPr>
              <w:instrText xml:space="preserve"> PAGEREF _Toc120625674 \h </w:instrText>
            </w:r>
            <w:r>
              <w:rPr>
                <w:noProof/>
                <w:webHidden/>
              </w:rPr>
            </w:r>
            <w:r>
              <w:rPr>
                <w:noProof/>
                <w:webHidden/>
              </w:rPr>
              <w:fldChar w:fldCharType="separate"/>
            </w:r>
            <w:r>
              <w:rPr>
                <w:noProof/>
                <w:webHidden/>
              </w:rPr>
              <w:t>11</w:t>
            </w:r>
            <w:r>
              <w:rPr>
                <w:noProof/>
                <w:webHidden/>
              </w:rPr>
              <w:fldChar w:fldCharType="end"/>
            </w:r>
          </w:hyperlink>
        </w:p>
        <w:p w14:paraId="468A40CC" w14:textId="183F6960" w:rsidR="00AE5ED5" w:rsidRDefault="00AE5ED5">
          <w:pPr>
            <w:pStyle w:val="TOC2"/>
            <w:rPr>
              <w:rFonts w:eastAsiaTheme="minorEastAsia"/>
              <w:noProof/>
              <w:lang w:val="en-GB" w:eastAsia="en-GB"/>
            </w:rPr>
          </w:pPr>
          <w:hyperlink w:anchor="_Toc120625675" w:history="1">
            <w:r w:rsidRPr="008C438B">
              <w:rPr>
                <w:rStyle w:val="Hyperlink"/>
                <w:noProof/>
              </w:rPr>
              <w:t xml:space="preserve">2.2. </w:t>
            </w:r>
            <w:r>
              <w:rPr>
                <w:rFonts w:eastAsiaTheme="minorEastAsia"/>
                <w:noProof/>
                <w:lang w:val="en-GB" w:eastAsia="en-GB"/>
              </w:rPr>
              <w:tab/>
            </w:r>
            <w:r w:rsidRPr="008C438B">
              <w:rPr>
                <w:rStyle w:val="Hyperlink"/>
                <w:noProof/>
              </w:rPr>
              <w:t>Alternative Existing Solutions to Your Problem</w:t>
            </w:r>
            <w:r>
              <w:rPr>
                <w:noProof/>
                <w:webHidden/>
              </w:rPr>
              <w:tab/>
            </w:r>
            <w:r>
              <w:rPr>
                <w:noProof/>
                <w:webHidden/>
              </w:rPr>
              <w:fldChar w:fldCharType="begin"/>
            </w:r>
            <w:r>
              <w:rPr>
                <w:noProof/>
                <w:webHidden/>
              </w:rPr>
              <w:instrText xml:space="preserve"> PAGEREF _Toc120625675 \h </w:instrText>
            </w:r>
            <w:r>
              <w:rPr>
                <w:noProof/>
                <w:webHidden/>
              </w:rPr>
            </w:r>
            <w:r>
              <w:rPr>
                <w:noProof/>
                <w:webHidden/>
              </w:rPr>
              <w:fldChar w:fldCharType="separate"/>
            </w:r>
            <w:r>
              <w:rPr>
                <w:noProof/>
                <w:webHidden/>
              </w:rPr>
              <w:t>11</w:t>
            </w:r>
            <w:r>
              <w:rPr>
                <w:noProof/>
                <w:webHidden/>
              </w:rPr>
              <w:fldChar w:fldCharType="end"/>
            </w:r>
          </w:hyperlink>
        </w:p>
        <w:p w14:paraId="40E4B863" w14:textId="22BF45E7" w:rsidR="00AE5ED5" w:rsidRDefault="00AE5ED5">
          <w:pPr>
            <w:pStyle w:val="TOC3"/>
            <w:tabs>
              <w:tab w:val="right" w:leader="dot" w:pos="9016"/>
            </w:tabs>
            <w:rPr>
              <w:rFonts w:eastAsiaTheme="minorEastAsia"/>
              <w:noProof/>
              <w:lang w:val="en-GB" w:eastAsia="en-GB"/>
            </w:rPr>
          </w:pPr>
          <w:hyperlink w:anchor="_Toc120625676" w:history="1">
            <w:r w:rsidRPr="008C438B">
              <w:rPr>
                <w:rStyle w:val="Hyperlink"/>
                <w:noProof/>
              </w:rPr>
              <w:t>2.2.1 Moodle</w:t>
            </w:r>
            <w:r>
              <w:rPr>
                <w:noProof/>
                <w:webHidden/>
              </w:rPr>
              <w:tab/>
            </w:r>
            <w:r>
              <w:rPr>
                <w:noProof/>
                <w:webHidden/>
              </w:rPr>
              <w:fldChar w:fldCharType="begin"/>
            </w:r>
            <w:r>
              <w:rPr>
                <w:noProof/>
                <w:webHidden/>
              </w:rPr>
              <w:instrText xml:space="preserve"> PAGEREF _Toc120625676 \h </w:instrText>
            </w:r>
            <w:r>
              <w:rPr>
                <w:noProof/>
                <w:webHidden/>
              </w:rPr>
            </w:r>
            <w:r>
              <w:rPr>
                <w:noProof/>
                <w:webHidden/>
              </w:rPr>
              <w:fldChar w:fldCharType="separate"/>
            </w:r>
            <w:r>
              <w:rPr>
                <w:noProof/>
                <w:webHidden/>
              </w:rPr>
              <w:t>11</w:t>
            </w:r>
            <w:r>
              <w:rPr>
                <w:noProof/>
                <w:webHidden/>
              </w:rPr>
              <w:fldChar w:fldCharType="end"/>
            </w:r>
          </w:hyperlink>
        </w:p>
        <w:p w14:paraId="2182857C" w14:textId="2D15A4EF" w:rsidR="00AE5ED5" w:rsidRDefault="00AE5ED5">
          <w:pPr>
            <w:pStyle w:val="TOC3"/>
            <w:tabs>
              <w:tab w:val="right" w:leader="dot" w:pos="9016"/>
            </w:tabs>
            <w:rPr>
              <w:rFonts w:eastAsiaTheme="minorEastAsia"/>
              <w:noProof/>
              <w:lang w:val="en-GB" w:eastAsia="en-GB"/>
            </w:rPr>
          </w:pPr>
          <w:hyperlink w:anchor="_Toc120625677" w:history="1">
            <w:r w:rsidRPr="008C438B">
              <w:rPr>
                <w:rStyle w:val="Hyperlink"/>
                <w:noProof/>
              </w:rPr>
              <w:t>2.2.2 Blackboard</w:t>
            </w:r>
            <w:r>
              <w:rPr>
                <w:noProof/>
                <w:webHidden/>
              </w:rPr>
              <w:tab/>
            </w:r>
            <w:r>
              <w:rPr>
                <w:noProof/>
                <w:webHidden/>
              </w:rPr>
              <w:fldChar w:fldCharType="begin"/>
            </w:r>
            <w:r>
              <w:rPr>
                <w:noProof/>
                <w:webHidden/>
              </w:rPr>
              <w:instrText xml:space="preserve"> PAGEREF _Toc120625677 \h </w:instrText>
            </w:r>
            <w:r>
              <w:rPr>
                <w:noProof/>
                <w:webHidden/>
              </w:rPr>
            </w:r>
            <w:r>
              <w:rPr>
                <w:noProof/>
                <w:webHidden/>
              </w:rPr>
              <w:fldChar w:fldCharType="separate"/>
            </w:r>
            <w:r>
              <w:rPr>
                <w:noProof/>
                <w:webHidden/>
              </w:rPr>
              <w:t>12</w:t>
            </w:r>
            <w:r>
              <w:rPr>
                <w:noProof/>
                <w:webHidden/>
              </w:rPr>
              <w:fldChar w:fldCharType="end"/>
            </w:r>
          </w:hyperlink>
        </w:p>
        <w:p w14:paraId="27479F85" w14:textId="33795BF2" w:rsidR="00AE5ED5" w:rsidRDefault="00AE5ED5">
          <w:pPr>
            <w:pStyle w:val="TOC3"/>
            <w:tabs>
              <w:tab w:val="right" w:leader="dot" w:pos="9016"/>
            </w:tabs>
            <w:rPr>
              <w:rFonts w:eastAsiaTheme="minorEastAsia"/>
              <w:noProof/>
              <w:lang w:val="en-GB" w:eastAsia="en-GB"/>
            </w:rPr>
          </w:pPr>
          <w:hyperlink w:anchor="_Toc120625678" w:history="1">
            <w:r w:rsidRPr="008C438B">
              <w:rPr>
                <w:rStyle w:val="Hyperlink"/>
                <w:noProof/>
              </w:rPr>
              <w:t>2.2.3 Vevox</w:t>
            </w:r>
            <w:r>
              <w:rPr>
                <w:noProof/>
                <w:webHidden/>
              </w:rPr>
              <w:tab/>
            </w:r>
            <w:r>
              <w:rPr>
                <w:noProof/>
                <w:webHidden/>
              </w:rPr>
              <w:fldChar w:fldCharType="begin"/>
            </w:r>
            <w:r>
              <w:rPr>
                <w:noProof/>
                <w:webHidden/>
              </w:rPr>
              <w:instrText xml:space="preserve"> PAGEREF _Toc120625678 \h </w:instrText>
            </w:r>
            <w:r>
              <w:rPr>
                <w:noProof/>
                <w:webHidden/>
              </w:rPr>
            </w:r>
            <w:r>
              <w:rPr>
                <w:noProof/>
                <w:webHidden/>
              </w:rPr>
              <w:fldChar w:fldCharType="separate"/>
            </w:r>
            <w:r>
              <w:rPr>
                <w:noProof/>
                <w:webHidden/>
              </w:rPr>
              <w:t>13</w:t>
            </w:r>
            <w:r>
              <w:rPr>
                <w:noProof/>
                <w:webHidden/>
              </w:rPr>
              <w:fldChar w:fldCharType="end"/>
            </w:r>
          </w:hyperlink>
        </w:p>
        <w:p w14:paraId="01BF7102" w14:textId="47B7FA38" w:rsidR="00AE5ED5" w:rsidRDefault="00AE5ED5">
          <w:pPr>
            <w:pStyle w:val="TOC2"/>
            <w:rPr>
              <w:rFonts w:eastAsiaTheme="minorEastAsia"/>
              <w:noProof/>
              <w:lang w:val="en-GB" w:eastAsia="en-GB"/>
            </w:rPr>
          </w:pPr>
          <w:hyperlink w:anchor="_Toc120625679" w:history="1">
            <w:r w:rsidRPr="008C438B">
              <w:rPr>
                <w:rStyle w:val="Hyperlink"/>
                <w:noProof/>
              </w:rPr>
              <w:t xml:space="preserve">2.3. </w:t>
            </w:r>
            <w:r>
              <w:rPr>
                <w:rFonts w:eastAsiaTheme="minorEastAsia"/>
                <w:noProof/>
                <w:lang w:val="en-GB" w:eastAsia="en-GB"/>
              </w:rPr>
              <w:tab/>
            </w:r>
            <w:r w:rsidRPr="008C438B">
              <w:rPr>
                <w:rStyle w:val="Hyperlink"/>
                <w:noProof/>
              </w:rPr>
              <w:t>Technologies you’ve researched</w:t>
            </w:r>
            <w:r>
              <w:rPr>
                <w:noProof/>
                <w:webHidden/>
              </w:rPr>
              <w:tab/>
            </w:r>
            <w:r>
              <w:rPr>
                <w:noProof/>
                <w:webHidden/>
              </w:rPr>
              <w:fldChar w:fldCharType="begin"/>
            </w:r>
            <w:r>
              <w:rPr>
                <w:noProof/>
                <w:webHidden/>
              </w:rPr>
              <w:instrText xml:space="preserve"> PAGEREF _Toc120625679 \h </w:instrText>
            </w:r>
            <w:r>
              <w:rPr>
                <w:noProof/>
                <w:webHidden/>
              </w:rPr>
            </w:r>
            <w:r>
              <w:rPr>
                <w:noProof/>
                <w:webHidden/>
              </w:rPr>
              <w:fldChar w:fldCharType="separate"/>
            </w:r>
            <w:r>
              <w:rPr>
                <w:noProof/>
                <w:webHidden/>
              </w:rPr>
              <w:t>15</w:t>
            </w:r>
            <w:r>
              <w:rPr>
                <w:noProof/>
                <w:webHidden/>
              </w:rPr>
              <w:fldChar w:fldCharType="end"/>
            </w:r>
          </w:hyperlink>
        </w:p>
        <w:p w14:paraId="285F1C57" w14:textId="4C129FDF" w:rsidR="00AE5ED5" w:rsidRDefault="00AE5ED5">
          <w:pPr>
            <w:pStyle w:val="TOC3"/>
            <w:tabs>
              <w:tab w:val="right" w:leader="dot" w:pos="9016"/>
            </w:tabs>
            <w:rPr>
              <w:rFonts w:eastAsiaTheme="minorEastAsia"/>
              <w:noProof/>
              <w:lang w:val="en-GB" w:eastAsia="en-GB"/>
            </w:rPr>
          </w:pPr>
          <w:hyperlink w:anchor="_Toc120625680" w:history="1">
            <w:r w:rsidRPr="008C438B">
              <w:rPr>
                <w:rStyle w:val="Hyperlink"/>
                <w:noProof/>
              </w:rPr>
              <w:t>2.3.1 ReactJS</w:t>
            </w:r>
            <w:r>
              <w:rPr>
                <w:noProof/>
                <w:webHidden/>
              </w:rPr>
              <w:tab/>
            </w:r>
            <w:r>
              <w:rPr>
                <w:noProof/>
                <w:webHidden/>
              </w:rPr>
              <w:fldChar w:fldCharType="begin"/>
            </w:r>
            <w:r>
              <w:rPr>
                <w:noProof/>
                <w:webHidden/>
              </w:rPr>
              <w:instrText xml:space="preserve"> PAGEREF _Toc120625680 \h </w:instrText>
            </w:r>
            <w:r>
              <w:rPr>
                <w:noProof/>
                <w:webHidden/>
              </w:rPr>
            </w:r>
            <w:r>
              <w:rPr>
                <w:noProof/>
                <w:webHidden/>
              </w:rPr>
              <w:fldChar w:fldCharType="separate"/>
            </w:r>
            <w:r>
              <w:rPr>
                <w:noProof/>
                <w:webHidden/>
              </w:rPr>
              <w:t>15</w:t>
            </w:r>
            <w:r>
              <w:rPr>
                <w:noProof/>
                <w:webHidden/>
              </w:rPr>
              <w:fldChar w:fldCharType="end"/>
            </w:r>
          </w:hyperlink>
        </w:p>
        <w:p w14:paraId="63CEFB70" w14:textId="5CC092E7" w:rsidR="00AE5ED5" w:rsidRDefault="00AE5ED5">
          <w:pPr>
            <w:pStyle w:val="TOC3"/>
            <w:tabs>
              <w:tab w:val="right" w:leader="dot" w:pos="9016"/>
            </w:tabs>
            <w:rPr>
              <w:rFonts w:eastAsiaTheme="minorEastAsia"/>
              <w:noProof/>
              <w:lang w:val="en-GB" w:eastAsia="en-GB"/>
            </w:rPr>
          </w:pPr>
          <w:hyperlink w:anchor="_Toc120625681" w:history="1">
            <w:r w:rsidRPr="008C438B">
              <w:rPr>
                <w:rStyle w:val="Hyperlink"/>
                <w:noProof/>
              </w:rPr>
              <w:t>2.3.2 JSX</w:t>
            </w:r>
            <w:r>
              <w:rPr>
                <w:noProof/>
                <w:webHidden/>
              </w:rPr>
              <w:tab/>
            </w:r>
            <w:r>
              <w:rPr>
                <w:noProof/>
                <w:webHidden/>
              </w:rPr>
              <w:fldChar w:fldCharType="begin"/>
            </w:r>
            <w:r>
              <w:rPr>
                <w:noProof/>
                <w:webHidden/>
              </w:rPr>
              <w:instrText xml:space="preserve"> PAGEREF _Toc120625681 \h </w:instrText>
            </w:r>
            <w:r>
              <w:rPr>
                <w:noProof/>
                <w:webHidden/>
              </w:rPr>
            </w:r>
            <w:r>
              <w:rPr>
                <w:noProof/>
                <w:webHidden/>
              </w:rPr>
              <w:fldChar w:fldCharType="separate"/>
            </w:r>
            <w:r>
              <w:rPr>
                <w:noProof/>
                <w:webHidden/>
              </w:rPr>
              <w:t>16</w:t>
            </w:r>
            <w:r>
              <w:rPr>
                <w:noProof/>
                <w:webHidden/>
              </w:rPr>
              <w:fldChar w:fldCharType="end"/>
            </w:r>
          </w:hyperlink>
        </w:p>
        <w:p w14:paraId="1690F39F" w14:textId="0CA2079B" w:rsidR="00AE5ED5" w:rsidRDefault="00AE5ED5">
          <w:pPr>
            <w:pStyle w:val="TOC3"/>
            <w:tabs>
              <w:tab w:val="right" w:leader="dot" w:pos="9016"/>
            </w:tabs>
            <w:rPr>
              <w:rFonts w:eastAsiaTheme="minorEastAsia"/>
              <w:noProof/>
              <w:lang w:val="en-GB" w:eastAsia="en-GB"/>
            </w:rPr>
          </w:pPr>
          <w:hyperlink w:anchor="_Toc120625682" w:history="1">
            <w:r w:rsidRPr="008C438B">
              <w:rPr>
                <w:rStyle w:val="Hyperlink"/>
                <w:noProof/>
              </w:rPr>
              <w:t>2.3.X Vue.js</w:t>
            </w:r>
            <w:r>
              <w:rPr>
                <w:noProof/>
                <w:webHidden/>
              </w:rPr>
              <w:tab/>
            </w:r>
            <w:r>
              <w:rPr>
                <w:noProof/>
                <w:webHidden/>
              </w:rPr>
              <w:fldChar w:fldCharType="begin"/>
            </w:r>
            <w:r>
              <w:rPr>
                <w:noProof/>
                <w:webHidden/>
              </w:rPr>
              <w:instrText xml:space="preserve"> PAGEREF _Toc120625682 \h </w:instrText>
            </w:r>
            <w:r>
              <w:rPr>
                <w:noProof/>
                <w:webHidden/>
              </w:rPr>
            </w:r>
            <w:r>
              <w:rPr>
                <w:noProof/>
                <w:webHidden/>
              </w:rPr>
              <w:fldChar w:fldCharType="separate"/>
            </w:r>
            <w:r>
              <w:rPr>
                <w:noProof/>
                <w:webHidden/>
              </w:rPr>
              <w:t>16</w:t>
            </w:r>
            <w:r>
              <w:rPr>
                <w:noProof/>
                <w:webHidden/>
              </w:rPr>
              <w:fldChar w:fldCharType="end"/>
            </w:r>
          </w:hyperlink>
        </w:p>
        <w:p w14:paraId="51DEDEDF" w14:textId="3A97F191" w:rsidR="00AE5ED5" w:rsidRDefault="00AE5ED5">
          <w:pPr>
            <w:pStyle w:val="TOC3"/>
            <w:tabs>
              <w:tab w:val="right" w:leader="dot" w:pos="9016"/>
            </w:tabs>
            <w:rPr>
              <w:rFonts w:eastAsiaTheme="minorEastAsia"/>
              <w:noProof/>
              <w:lang w:val="en-GB" w:eastAsia="en-GB"/>
            </w:rPr>
          </w:pPr>
          <w:hyperlink w:anchor="_Toc120625683" w:history="1">
            <w:r w:rsidRPr="008C438B">
              <w:rPr>
                <w:rStyle w:val="Hyperlink"/>
                <w:noProof/>
              </w:rPr>
              <w:t>2.3.X Angular.js</w:t>
            </w:r>
            <w:r>
              <w:rPr>
                <w:noProof/>
                <w:webHidden/>
              </w:rPr>
              <w:tab/>
            </w:r>
            <w:r>
              <w:rPr>
                <w:noProof/>
                <w:webHidden/>
              </w:rPr>
              <w:fldChar w:fldCharType="begin"/>
            </w:r>
            <w:r>
              <w:rPr>
                <w:noProof/>
                <w:webHidden/>
              </w:rPr>
              <w:instrText xml:space="preserve"> PAGEREF _Toc120625683 \h </w:instrText>
            </w:r>
            <w:r>
              <w:rPr>
                <w:noProof/>
                <w:webHidden/>
              </w:rPr>
            </w:r>
            <w:r>
              <w:rPr>
                <w:noProof/>
                <w:webHidden/>
              </w:rPr>
              <w:fldChar w:fldCharType="separate"/>
            </w:r>
            <w:r>
              <w:rPr>
                <w:noProof/>
                <w:webHidden/>
              </w:rPr>
              <w:t>17</w:t>
            </w:r>
            <w:r>
              <w:rPr>
                <w:noProof/>
                <w:webHidden/>
              </w:rPr>
              <w:fldChar w:fldCharType="end"/>
            </w:r>
          </w:hyperlink>
        </w:p>
        <w:p w14:paraId="6E18EF1F" w14:textId="62BE05EC" w:rsidR="00AE5ED5" w:rsidRDefault="00AE5ED5">
          <w:pPr>
            <w:pStyle w:val="TOC3"/>
            <w:tabs>
              <w:tab w:val="right" w:leader="dot" w:pos="9016"/>
            </w:tabs>
            <w:rPr>
              <w:rFonts w:eastAsiaTheme="minorEastAsia"/>
              <w:noProof/>
              <w:lang w:val="en-GB" w:eastAsia="en-GB"/>
            </w:rPr>
          </w:pPr>
          <w:hyperlink w:anchor="_Toc120625684" w:history="1">
            <w:r w:rsidRPr="008C438B">
              <w:rPr>
                <w:rStyle w:val="Hyperlink"/>
                <w:noProof/>
              </w:rPr>
              <w:t>2.3.x Node.js</w:t>
            </w:r>
            <w:r>
              <w:rPr>
                <w:noProof/>
                <w:webHidden/>
              </w:rPr>
              <w:tab/>
            </w:r>
            <w:r>
              <w:rPr>
                <w:noProof/>
                <w:webHidden/>
              </w:rPr>
              <w:fldChar w:fldCharType="begin"/>
            </w:r>
            <w:r>
              <w:rPr>
                <w:noProof/>
                <w:webHidden/>
              </w:rPr>
              <w:instrText xml:space="preserve"> PAGEREF _Toc120625684 \h </w:instrText>
            </w:r>
            <w:r>
              <w:rPr>
                <w:noProof/>
                <w:webHidden/>
              </w:rPr>
            </w:r>
            <w:r>
              <w:rPr>
                <w:noProof/>
                <w:webHidden/>
              </w:rPr>
              <w:fldChar w:fldCharType="separate"/>
            </w:r>
            <w:r>
              <w:rPr>
                <w:noProof/>
                <w:webHidden/>
              </w:rPr>
              <w:t>17</w:t>
            </w:r>
            <w:r>
              <w:rPr>
                <w:noProof/>
                <w:webHidden/>
              </w:rPr>
              <w:fldChar w:fldCharType="end"/>
            </w:r>
          </w:hyperlink>
        </w:p>
        <w:p w14:paraId="4D9A577F" w14:textId="1609E7B8" w:rsidR="00AE5ED5" w:rsidRDefault="00AE5ED5">
          <w:pPr>
            <w:pStyle w:val="TOC3"/>
            <w:tabs>
              <w:tab w:val="right" w:leader="dot" w:pos="9016"/>
            </w:tabs>
            <w:rPr>
              <w:rFonts w:eastAsiaTheme="minorEastAsia"/>
              <w:noProof/>
              <w:lang w:val="en-GB" w:eastAsia="en-GB"/>
            </w:rPr>
          </w:pPr>
          <w:hyperlink w:anchor="_Toc120625685" w:history="1">
            <w:r w:rsidRPr="008C438B">
              <w:rPr>
                <w:rStyle w:val="Hyperlink"/>
                <w:noProof/>
              </w:rPr>
              <w:t>2.3.x Express</w:t>
            </w:r>
            <w:r>
              <w:rPr>
                <w:noProof/>
                <w:webHidden/>
              </w:rPr>
              <w:tab/>
            </w:r>
            <w:r>
              <w:rPr>
                <w:noProof/>
                <w:webHidden/>
              </w:rPr>
              <w:fldChar w:fldCharType="begin"/>
            </w:r>
            <w:r>
              <w:rPr>
                <w:noProof/>
                <w:webHidden/>
              </w:rPr>
              <w:instrText xml:space="preserve"> PAGEREF _Toc120625685 \h </w:instrText>
            </w:r>
            <w:r>
              <w:rPr>
                <w:noProof/>
                <w:webHidden/>
              </w:rPr>
            </w:r>
            <w:r>
              <w:rPr>
                <w:noProof/>
                <w:webHidden/>
              </w:rPr>
              <w:fldChar w:fldCharType="separate"/>
            </w:r>
            <w:r>
              <w:rPr>
                <w:noProof/>
                <w:webHidden/>
              </w:rPr>
              <w:t>17</w:t>
            </w:r>
            <w:r>
              <w:rPr>
                <w:noProof/>
                <w:webHidden/>
              </w:rPr>
              <w:fldChar w:fldCharType="end"/>
            </w:r>
          </w:hyperlink>
        </w:p>
        <w:p w14:paraId="351B77E2" w14:textId="18B72D53" w:rsidR="00AE5ED5" w:rsidRDefault="00AE5ED5">
          <w:pPr>
            <w:pStyle w:val="TOC3"/>
            <w:tabs>
              <w:tab w:val="right" w:leader="dot" w:pos="9016"/>
            </w:tabs>
            <w:rPr>
              <w:rFonts w:eastAsiaTheme="minorEastAsia"/>
              <w:noProof/>
              <w:lang w:val="en-GB" w:eastAsia="en-GB"/>
            </w:rPr>
          </w:pPr>
          <w:hyperlink w:anchor="_Toc120625686" w:history="1">
            <w:r w:rsidRPr="008C438B">
              <w:rPr>
                <w:rStyle w:val="Hyperlink"/>
                <w:noProof/>
              </w:rPr>
              <w:t>2.3.X PHP</w:t>
            </w:r>
            <w:r>
              <w:rPr>
                <w:noProof/>
                <w:webHidden/>
              </w:rPr>
              <w:tab/>
            </w:r>
            <w:r>
              <w:rPr>
                <w:noProof/>
                <w:webHidden/>
              </w:rPr>
              <w:fldChar w:fldCharType="begin"/>
            </w:r>
            <w:r>
              <w:rPr>
                <w:noProof/>
                <w:webHidden/>
              </w:rPr>
              <w:instrText xml:space="preserve"> PAGEREF _Toc120625686 \h </w:instrText>
            </w:r>
            <w:r>
              <w:rPr>
                <w:noProof/>
                <w:webHidden/>
              </w:rPr>
            </w:r>
            <w:r>
              <w:rPr>
                <w:noProof/>
                <w:webHidden/>
              </w:rPr>
              <w:fldChar w:fldCharType="separate"/>
            </w:r>
            <w:r>
              <w:rPr>
                <w:noProof/>
                <w:webHidden/>
              </w:rPr>
              <w:t>17</w:t>
            </w:r>
            <w:r>
              <w:rPr>
                <w:noProof/>
                <w:webHidden/>
              </w:rPr>
              <w:fldChar w:fldCharType="end"/>
            </w:r>
          </w:hyperlink>
        </w:p>
        <w:p w14:paraId="79D2DD48" w14:textId="309EF890" w:rsidR="00AE5ED5" w:rsidRDefault="00AE5ED5">
          <w:pPr>
            <w:pStyle w:val="TOC3"/>
            <w:tabs>
              <w:tab w:val="right" w:leader="dot" w:pos="9016"/>
            </w:tabs>
            <w:rPr>
              <w:rFonts w:eastAsiaTheme="minorEastAsia"/>
              <w:noProof/>
              <w:lang w:val="en-GB" w:eastAsia="en-GB"/>
            </w:rPr>
          </w:pPr>
          <w:hyperlink w:anchor="_Toc120625687" w:history="1">
            <w:r w:rsidRPr="008C438B">
              <w:rPr>
                <w:rStyle w:val="Hyperlink"/>
                <w:noProof/>
              </w:rPr>
              <w:t>2.3.X Go</w:t>
            </w:r>
            <w:r>
              <w:rPr>
                <w:noProof/>
                <w:webHidden/>
              </w:rPr>
              <w:tab/>
            </w:r>
            <w:r>
              <w:rPr>
                <w:noProof/>
                <w:webHidden/>
              </w:rPr>
              <w:fldChar w:fldCharType="begin"/>
            </w:r>
            <w:r>
              <w:rPr>
                <w:noProof/>
                <w:webHidden/>
              </w:rPr>
              <w:instrText xml:space="preserve"> PAGEREF _Toc120625687 \h </w:instrText>
            </w:r>
            <w:r>
              <w:rPr>
                <w:noProof/>
                <w:webHidden/>
              </w:rPr>
            </w:r>
            <w:r>
              <w:rPr>
                <w:noProof/>
                <w:webHidden/>
              </w:rPr>
              <w:fldChar w:fldCharType="separate"/>
            </w:r>
            <w:r>
              <w:rPr>
                <w:noProof/>
                <w:webHidden/>
              </w:rPr>
              <w:t>17</w:t>
            </w:r>
            <w:r>
              <w:rPr>
                <w:noProof/>
                <w:webHidden/>
              </w:rPr>
              <w:fldChar w:fldCharType="end"/>
            </w:r>
          </w:hyperlink>
        </w:p>
        <w:p w14:paraId="29801E99" w14:textId="337DBCC7" w:rsidR="00AE5ED5" w:rsidRDefault="00AE5ED5">
          <w:pPr>
            <w:pStyle w:val="TOC3"/>
            <w:tabs>
              <w:tab w:val="right" w:leader="dot" w:pos="9016"/>
            </w:tabs>
            <w:rPr>
              <w:rFonts w:eastAsiaTheme="minorEastAsia"/>
              <w:noProof/>
              <w:lang w:val="en-GB" w:eastAsia="en-GB"/>
            </w:rPr>
          </w:pPr>
          <w:hyperlink w:anchor="_Toc120625688" w:history="1">
            <w:r w:rsidRPr="008C438B">
              <w:rPr>
                <w:rStyle w:val="Hyperlink"/>
                <w:noProof/>
              </w:rPr>
              <w:t>2.3.x MongoDB</w:t>
            </w:r>
            <w:r>
              <w:rPr>
                <w:noProof/>
                <w:webHidden/>
              </w:rPr>
              <w:tab/>
            </w:r>
            <w:r>
              <w:rPr>
                <w:noProof/>
                <w:webHidden/>
              </w:rPr>
              <w:fldChar w:fldCharType="begin"/>
            </w:r>
            <w:r>
              <w:rPr>
                <w:noProof/>
                <w:webHidden/>
              </w:rPr>
              <w:instrText xml:space="preserve"> PAGEREF _Toc120625688 \h </w:instrText>
            </w:r>
            <w:r>
              <w:rPr>
                <w:noProof/>
                <w:webHidden/>
              </w:rPr>
            </w:r>
            <w:r>
              <w:rPr>
                <w:noProof/>
                <w:webHidden/>
              </w:rPr>
              <w:fldChar w:fldCharType="separate"/>
            </w:r>
            <w:r>
              <w:rPr>
                <w:noProof/>
                <w:webHidden/>
              </w:rPr>
              <w:t>18</w:t>
            </w:r>
            <w:r>
              <w:rPr>
                <w:noProof/>
                <w:webHidden/>
              </w:rPr>
              <w:fldChar w:fldCharType="end"/>
            </w:r>
          </w:hyperlink>
        </w:p>
        <w:p w14:paraId="3322AEC5" w14:textId="693DAE00" w:rsidR="00AE5ED5" w:rsidRDefault="00AE5ED5">
          <w:pPr>
            <w:pStyle w:val="TOC3"/>
            <w:tabs>
              <w:tab w:val="right" w:leader="dot" w:pos="9016"/>
            </w:tabs>
            <w:rPr>
              <w:rFonts w:eastAsiaTheme="minorEastAsia"/>
              <w:noProof/>
              <w:lang w:val="en-GB" w:eastAsia="en-GB"/>
            </w:rPr>
          </w:pPr>
          <w:hyperlink w:anchor="_Toc120625689" w:history="1">
            <w:r w:rsidRPr="008C438B">
              <w:rPr>
                <w:rStyle w:val="Hyperlink"/>
                <w:noProof/>
              </w:rPr>
              <w:t>2.3.x PostgreSQL</w:t>
            </w:r>
            <w:r>
              <w:rPr>
                <w:noProof/>
                <w:webHidden/>
              </w:rPr>
              <w:tab/>
            </w:r>
            <w:r>
              <w:rPr>
                <w:noProof/>
                <w:webHidden/>
              </w:rPr>
              <w:fldChar w:fldCharType="begin"/>
            </w:r>
            <w:r>
              <w:rPr>
                <w:noProof/>
                <w:webHidden/>
              </w:rPr>
              <w:instrText xml:space="preserve"> PAGEREF _Toc120625689 \h </w:instrText>
            </w:r>
            <w:r>
              <w:rPr>
                <w:noProof/>
                <w:webHidden/>
              </w:rPr>
            </w:r>
            <w:r>
              <w:rPr>
                <w:noProof/>
                <w:webHidden/>
              </w:rPr>
              <w:fldChar w:fldCharType="separate"/>
            </w:r>
            <w:r>
              <w:rPr>
                <w:noProof/>
                <w:webHidden/>
              </w:rPr>
              <w:t>18</w:t>
            </w:r>
            <w:r>
              <w:rPr>
                <w:noProof/>
                <w:webHidden/>
              </w:rPr>
              <w:fldChar w:fldCharType="end"/>
            </w:r>
          </w:hyperlink>
        </w:p>
        <w:p w14:paraId="54979794" w14:textId="18B3E05C" w:rsidR="00AE5ED5" w:rsidRDefault="00AE5ED5">
          <w:pPr>
            <w:pStyle w:val="TOC2"/>
            <w:rPr>
              <w:rFonts w:eastAsiaTheme="minorEastAsia"/>
              <w:noProof/>
              <w:lang w:val="en-GB" w:eastAsia="en-GB"/>
            </w:rPr>
          </w:pPr>
          <w:hyperlink w:anchor="_Toc120625690" w:history="1">
            <w:r w:rsidRPr="008C438B">
              <w:rPr>
                <w:rStyle w:val="Hyperlink"/>
                <w:noProof/>
              </w:rPr>
              <w:t xml:space="preserve">2.4. </w:t>
            </w:r>
            <w:r>
              <w:rPr>
                <w:rFonts w:eastAsiaTheme="minorEastAsia"/>
                <w:noProof/>
                <w:lang w:val="en-GB" w:eastAsia="en-GB"/>
              </w:rPr>
              <w:tab/>
            </w:r>
            <w:r w:rsidRPr="008C438B">
              <w:rPr>
                <w:rStyle w:val="Hyperlink"/>
                <w:noProof/>
              </w:rPr>
              <w:t>Other Research you’ve done</w:t>
            </w:r>
            <w:r>
              <w:rPr>
                <w:noProof/>
                <w:webHidden/>
              </w:rPr>
              <w:tab/>
            </w:r>
            <w:r>
              <w:rPr>
                <w:noProof/>
                <w:webHidden/>
              </w:rPr>
              <w:fldChar w:fldCharType="begin"/>
            </w:r>
            <w:r>
              <w:rPr>
                <w:noProof/>
                <w:webHidden/>
              </w:rPr>
              <w:instrText xml:space="preserve"> PAGEREF _Toc120625690 \h </w:instrText>
            </w:r>
            <w:r>
              <w:rPr>
                <w:noProof/>
                <w:webHidden/>
              </w:rPr>
            </w:r>
            <w:r>
              <w:rPr>
                <w:noProof/>
                <w:webHidden/>
              </w:rPr>
              <w:fldChar w:fldCharType="separate"/>
            </w:r>
            <w:r>
              <w:rPr>
                <w:noProof/>
                <w:webHidden/>
              </w:rPr>
              <w:t>18</w:t>
            </w:r>
            <w:r>
              <w:rPr>
                <w:noProof/>
                <w:webHidden/>
              </w:rPr>
              <w:fldChar w:fldCharType="end"/>
            </w:r>
          </w:hyperlink>
        </w:p>
        <w:p w14:paraId="569EE4B4" w14:textId="46C70922" w:rsidR="00AE5ED5" w:rsidRDefault="00AE5ED5">
          <w:pPr>
            <w:pStyle w:val="TOC3"/>
            <w:tabs>
              <w:tab w:val="right" w:leader="dot" w:pos="9016"/>
            </w:tabs>
            <w:rPr>
              <w:rFonts w:eastAsiaTheme="minorEastAsia"/>
              <w:noProof/>
              <w:lang w:val="en-GB" w:eastAsia="en-GB"/>
            </w:rPr>
          </w:pPr>
          <w:hyperlink w:anchor="_Toc120625691" w:history="1">
            <w:r w:rsidRPr="008C438B">
              <w:rPr>
                <w:rStyle w:val="Hyperlink"/>
                <w:noProof/>
              </w:rPr>
              <w:t>2.4.1 Profanity Detectors</w:t>
            </w:r>
            <w:r>
              <w:rPr>
                <w:noProof/>
                <w:webHidden/>
              </w:rPr>
              <w:tab/>
            </w:r>
            <w:r>
              <w:rPr>
                <w:noProof/>
                <w:webHidden/>
              </w:rPr>
              <w:fldChar w:fldCharType="begin"/>
            </w:r>
            <w:r>
              <w:rPr>
                <w:noProof/>
                <w:webHidden/>
              </w:rPr>
              <w:instrText xml:space="preserve"> PAGEREF _Toc120625691 \h </w:instrText>
            </w:r>
            <w:r>
              <w:rPr>
                <w:noProof/>
                <w:webHidden/>
              </w:rPr>
            </w:r>
            <w:r>
              <w:rPr>
                <w:noProof/>
                <w:webHidden/>
              </w:rPr>
              <w:fldChar w:fldCharType="separate"/>
            </w:r>
            <w:r>
              <w:rPr>
                <w:noProof/>
                <w:webHidden/>
              </w:rPr>
              <w:t>18</w:t>
            </w:r>
            <w:r>
              <w:rPr>
                <w:noProof/>
                <w:webHidden/>
              </w:rPr>
              <w:fldChar w:fldCharType="end"/>
            </w:r>
          </w:hyperlink>
        </w:p>
        <w:p w14:paraId="28B8A25C" w14:textId="7BB226A6" w:rsidR="00AE5ED5" w:rsidRDefault="00AE5ED5">
          <w:pPr>
            <w:pStyle w:val="TOC3"/>
            <w:tabs>
              <w:tab w:val="right" w:leader="dot" w:pos="9016"/>
            </w:tabs>
            <w:rPr>
              <w:rFonts w:eastAsiaTheme="minorEastAsia"/>
              <w:noProof/>
              <w:lang w:val="en-GB" w:eastAsia="en-GB"/>
            </w:rPr>
          </w:pPr>
          <w:hyperlink w:anchor="_Toc120625692" w:history="1">
            <w:r w:rsidRPr="008C438B">
              <w:rPr>
                <w:rStyle w:val="Hyperlink"/>
                <w:noProof/>
              </w:rPr>
              <w:t>2.4.2 Impact of Student Response Systems</w:t>
            </w:r>
            <w:r>
              <w:rPr>
                <w:noProof/>
                <w:webHidden/>
              </w:rPr>
              <w:tab/>
            </w:r>
            <w:r>
              <w:rPr>
                <w:noProof/>
                <w:webHidden/>
              </w:rPr>
              <w:fldChar w:fldCharType="begin"/>
            </w:r>
            <w:r>
              <w:rPr>
                <w:noProof/>
                <w:webHidden/>
              </w:rPr>
              <w:instrText xml:space="preserve"> PAGEREF _Toc120625692 \h </w:instrText>
            </w:r>
            <w:r>
              <w:rPr>
                <w:noProof/>
                <w:webHidden/>
              </w:rPr>
            </w:r>
            <w:r>
              <w:rPr>
                <w:noProof/>
                <w:webHidden/>
              </w:rPr>
              <w:fldChar w:fldCharType="separate"/>
            </w:r>
            <w:r>
              <w:rPr>
                <w:noProof/>
                <w:webHidden/>
              </w:rPr>
              <w:t>19</w:t>
            </w:r>
            <w:r>
              <w:rPr>
                <w:noProof/>
                <w:webHidden/>
              </w:rPr>
              <w:fldChar w:fldCharType="end"/>
            </w:r>
          </w:hyperlink>
        </w:p>
        <w:p w14:paraId="4E397C83" w14:textId="5EF6728A" w:rsidR="00AE5ED5" w:rsidRDefault="00AE5ED5">
          <w:pPr>
            <w:pStyle w:val="TOC3"/>
            <w:tabs>
              <w:tab w:val="right" w:leader="dot" w:pos="9016"/>
            </w:tabs>
            <w:rPr>
              <w:rFonts w:eastAsiaTheme="minorEastAsia"/>
              <w:noProof/>
              <w:lang w:val="en-GB" w:eastAsia="en-GB"/>
            </w:rPr>
          </w:pPr>
          <w:hyperlink w:anchor="_Toc120625693" w:history="1">
            <w:r w:rsidRPr="008C438B">
              <w:rPr>
                <w:rStyle w:val="Hyperlink"/>
                <w:noProof/>
              </w:rPr>
              <w:t>2.4.3 Visual Studio Code</w:t>
            </w:r>
            <w:r>
              <w:rPr>
                <w:noProof/>
                <w:webHidden/>
              </w:rPr>
              <w:tab/>
            </w:r>
            <w:r>
              <w:rPr>
                <w:noProof/>
                <w:webHidden/>
              </w:rPr>
              <w:fldChar w:fldCharType="begin"/>
            </w:r>
            <w:r>
              <w:rPr>
                <w:noProof/>
                <w:webHidden/>
              </w:rPr>
              <w:instrText xml:space="preserve"> PAGEREF _Toc120625693 \h </w:instrText>
            </w:r>
            <w:r>
              <w:rPr>
                <w:noProof/>
                <w:webHidden/>
              </w:rPr>
            </w:r>
            <w:r>
              <w:rPr>
                <w:noProof/>
                <w:webHidden/>
              </w:rPr>
              <w:fldChar w:fldCharType="separate"/>
            </w:r>
            <w:r>
              <w:rPr>
                <w:noProof/>
                <w:webHidden/>
              </w:rPr>
              <w:t>19</w:t>
            </w:r>
            <w:r>
              <w:rPr>
                <w:noProof/>
                <w:webHidden/>
              </w:rPr>
              <w:fldChar w:fldCharType="end"/>
            </w:r>
          </w:hyperlink>
        </w:p>
        <w:p w14:paraId="0E6A864F" w14:textId="4ABC76BF" w:rsidR="00AE5ED5" w:rsidRDefault="00AE5ED5">
          <w:pPr>
            <w:pStyle w:val="TOC3"/>
            <w:tabs>
              <w:tab w:val="right" w:leader="dot" w:pos="9016"/>
            </w:tabs>
            <w:rPr>
              <w:rFonts w:eastAsiaTheme="minorEastAsia"/>
              <w:noProof/>
              <w:lang w:val="en-GB" w:eastAsia="en-GB"/>
            </w:rPr>
          </w:pPr>
          <w:hyperlink w:anchor="_Toc120625694" w:history="1">
            <w:r w:rsidRPr="008C438B">
              <w:rPr>
                <w:rStyle w:val="Hyperlink"/>
                <w:noProof/>
              </w:rPr>
              <w:t>2.4.4 GitHub</w:t>
            </w:r>
            <w:r>
              <w:rPr>
                <w:noProof/>
                <w:webHidden/>
              </w:rPr>
              <w:tab/>
            </w:r>
            <w:r>
              <w:rPr>
                <w:noProof/>
                <w:webHidden/>
              </w:rPr>
              <w:fldChar w:fldCharType="begin"/>
            </w:r>
            <w:r>
              <w:rPr>
                <w:noProof/>
                <w:webHidden/>
              </w:rPr>
              <w:instrText xml:space="preserve"> PAGEREF _Toc120625694 \h </w:instrText>
            </w:r>
            <w:r>
              <w:rPr>
                <w:noProof/>
                <w:webHidden/>
              </w:rPr>
            </w:r>
            <w:r>
              <w:rPr>
                <w:noProof/>
                <w:webHidden/>
              </w:rPr>
              <w:fldChar w:fldCharType="separate"/>
            </w:r>
            <w:r>
              <w:rPr>
                <w:noProof/>
                <w:webHidden/>
              </w:rPr>
              <w:t>19</w:t>
            </w:r>
            <w:r>
              <w:rPr>
                <w:noProof/>
                <w:webHidden/>
              </w:rPr>
              <w:fldChar w:fldCharType="end"/>
            </w:r>
          </w:hyperlink>
        </w:p>
        <w:p w14:paraId="27AF3A93" w14:textId="23E42078" w:rsidR="00AE5ED5" w:rsidRDefault="00AE5ED5">
          <w:pPr>
            <w:pStyle w:val="TOC2"/>
            <w:rPr>
              <w:rFonts w:eastAsiaTheme="minorEastAsia"/>
              <w:noProof/>
              <w:lang w:val="en-GB" w:eastAsia="en-GB"/>
            </w:rPr>
          </w:pPr>
          <w:hyperlink w:anchor="_Toc120625695" w:history="1">
            <w:r w:rsidRPr="008C438B">
              <w:rPr>
                <w:rStyle w:val="Hyperlink"/>
                <w:noProof/>
              </w:rPr>
              <w:t xml:space="preserve">2.5. </w:t>
            </w:r>
            <w:r>
              <w:rPr>
                <w:rFonts w:eastAsiaTheme="minorEastAsia"/>
                <w:noProof/>
                <w:lang w:val="en-GB" w:eastAsia="en-GB"/>
              </w:rPr>
              <w:tab/>
            </w:r>
            <w:r w:rsidRPr="008C438B">
              <w:rPr>
                <w:rStyle w:val="Hyperlink"/>
                <w:noProof/>
              </w:rPr>
              <w:t>Existing Final Year Projects</w:t>
            </w:r>
            <w:r>
              <w:rPr>
                <w:noProof/>
                <w:webHidden/>
              </w:rPr>
              <w:tab/>
            </w:r>
            <w:r>
              <w:rPr>
                <w:noProof/>
                <w:webHidden/>
              </w:rPr>
              <w:fldChar w:fldCharType="begin"/>
            </w:r>
            <w:r>
              <w:rPr>
                <w:noProof/>
                <w:webHidden/>
              </w:rPr>
              <w:instrText xml:space="preserve"> PAGEREF _Toc120625695 \h </w:instrText>
            </w:r>
            <w:r>
              <w:rPr>
                <w:noProof/>
                <w:webHidden/>
              </w:rPr>
            </w:r>
            <w:r>
              <w:rPr>
                <w:noProof/>
                <w:webHidden/>
              </w:rPr>
              <w:fldChar w:fldCharType="separate"/>
            </w:r>
            <w:r>
              <w:rPr>
                <w:noProof/>
                <w:webHidden/>
              </w:rPr>
              <w:t>19</w:t>
            </w:r>
            <w:r>
              <w:rPr>
                <w:noProof/>
                <w:webHidden/>
              </w:rPr>
              <w:fldChar w:fldCharType="end"/>
            </w:r>
          </w:hyperlink>
        </w:p>
        <w:p w14:paraId="0866E3E3" w14:textId="0AAB9385" w:rsidR="00AE5ED5" w:rsidRDefault="00AE5ED5">
          <w:pPr>
            <w:pStyle w:val="TOC3"/>
            <w:tabs>
              <w:tab w:val="right" w:leader="dot" w:pos="9016"/>
            </w:tabs>
            <w:rPr>
              <w:rFonts w:eastAsiaTheme="minorEastAsia"/>
              <w:noProof/>
              <w:lang w:val="en-GB" w:eastAsia="en-GB"/>
            </w:rPr>
          </w:pPr>
          <w:hyperlink w:anchor="_Toc120625696" w:history="1">
            <w:r w:rsidRPr="008C438B">
              <w:rPr>
                <w:rStyle w:val="Hyperlink"/>
                <w:noProof/>
              </w:rPr>
              <w:t>2.5.1</w:t>
            </w:r>
            <w:r w:rsidRPr="008C438B">
              <w:rPr>
                <w:rStyle w:val="Hyperlink"/>
                <w:rFonts w:ascii="Cambria" w:hAnsi="Cambria" w:cs="Cambria"/>
                <w:noProof/>
              </w:rPr>
              <w:t xml:space="preserve"> </w:t>
            </w:r>
            <w:r w:rsidRPr="008C438B">
              <w:rPr>
                <w:rStyle w:val="Hyperlink"/>
                <w:noProof/>
                <w:lang w:val="en-GB"/>
              </w:rPr>
              <w:t>An eLearning system for anonymous feedback sessions</w:t>
            </w:r>
            <w:r>
              <w:rPr>
                <w:noProof/>
                <w:webHidden/>
              </w:rPr>
              <w:tab/>
            </w:r>
            <w:r>
              <w:rPr>
                <w:noProof/>
                <w:webHidden/>
              </w:rPr>
              <w:fldChar w:fldCharType="begin"/>
            </w:r>
            <w:r>
              <w:rPr>
                <w:noProof/>
                <w:webHidden/>
              </w:rPr>
              <w:instrText xml:space="preserve"> PAGEREF _Toc120625696 \h </w:instrText>
            </w:r>
            <w:r>
              <w:rPr>
                <w:noProof/>
                <w:webHidden/>
              </w:rPr>
            </w:r>
            <w:r>
              <w:rPr>
                <w:noProof/>
                <w:webHidden/>
              </w:rPr>
              <w:fldChar w:fldCharType="separate"/>
            </w:r>
            <w:r>
              <w:rPr>
                <w:noProof/>
                <w:webHidden/>
              </w:rPr>
              <w:t>19</w:t>
            </w:r>
            <w:r>
              <w:rPr>
                <w:noProof/>
                <w:webHidden/>
              </w:rPr>
              <w:fldChar w:fldCharType="end"/>
            </w:r>
          </w:hyperlink>
        </w:p>
        <w:p w14:paraId="6E411DB4" w14:textId="24C3E84C" w:rsidR="00AE5ED5" w:rsidRDefault="00AE5ED5">
          <w:pPr>
            <w:pStyle w:val="TOC3"/>
            <w:tabs>
              <w:tab w:val="right" w:leader="dot" w:pos="9016"/>
            </w:tabs>
            <w:rPr>
              <w:rFonts w:eastAsiaTheme="minorEastAsia"/>
              <w:noProof/>
              <w:lang w:val="en-GB" w:eastAsia="en-GB"/>
            </w:rPr>
          </w:pPr>
          <w:hyperlink w:anchor="_Toc120625697" w:history="1">
            <w:r w:rsidRPr="008C438B">
              <w:rPr>
                <w:rStyle w:val="Hyperlink"/>
                <w:noProof/>
              </w:rPr>
              <w:t>2.5.2 Edu-Play</w:t>
            </w:r>
            <w:r>
              <w:rPr>
                <w:noProof/>
                <w:webHidden/>
              </w:rPr>
              <w:tab/>
            </w:r>
            <w:r>
              <w:rPr>
                <w:noProof/>
                <w:webHidden/>
              </w:rPr>
              <w:fldChar w:fldCharType="begin"/>
            </w:r>
            <w:r>
              <w:rPr>
                <w:noProof/>
                <w:webHidden/>
              </w:rPr>
              <w:instrText xml:space="preserve"> PAGEREF _Toc120625697 \h </w:instrText>
            </w:r>
            <w:r>
              <w:rPr>
                <w:noProof/>
                <w:webHidden/>
              </w:rPr>
            </w:r>
            <w:r>
              <w:rPr>
                <w:noProof/>
                <w:webHidden/>
              </w:rPr>
              <w:fldChar w:fldCharType="separate"/>
            </w:r>
            <w:r>
              <w:rPr>
                <w:noProof/>
                <w:webHidden/>
              </w:rPr>
              <w:t>20</w:t>
            </w:r>
            <w:r>
              <w:rPr>
                <w:noProof/>
                <w:webHidden/>
              </w:rPr>
              <w:fldChar w:fldCharType="end"/>
            </w:r>
          </w:hyperlink>
        </w:p>
        <w:p w14:paraId="531D82F7" w14:textId="6F379E23" w:rsidR="00AE5ED5" w:rsidRDefault="00AE5ED5">
          <w:pPr>
            <w:pStyle w:val="TOC2"/>
            <w:rPr>
              <w:rFonts w:eastAsiaTheme="minorEastAsia"/>
              <w:noProof/>
              <w:lang w:val="en-GB" w:eastAsia="en-GB"/>
            </w:rPr>
          </w:pPr>
          <w:hyperlink w:anchor="_Toc120625698" w:history="1">
            <w:r w:rsidRPr="008C438B">
              <w:rPr>
                <w:rStyle w:val="Hyperlink"/>
                <w:noProof/>
              </w:rPr>
              <w:t xml:space="preserve">2.6. </w:t>
            </w:r>
            <w:r>
              <w:rPr>
                <w:rFonts w:eastAsiaTheme="minorEastAsia"/>
                <w:noProof/>
                <w:lang w:val="en-GB" w:eastAsia="en-GB"/>
              </w:rPr>
              <w:tab/>
            </w:r>
            <w:r w:rsidRPr="008C438B">
              <w:rPr>
                <w:rStyle w:val="Hyperlink"/>
                <w:noProof/>
              </w:rPr>
              <w:t>Conclusions</w:t>
            </w:r>
            <w:r>
              <w:rPr>
                <w:noProof/>
                <w:webHidden/>
              </w:rPr>
              <w:tab/>
            </w:r>
            <w:r>
              <w:rPr>
                <w:noProof/>
                <w:webHidden/>
              </w:rPr>
              <w:fldChar w:fldCharType="begin"/>
            </w:r>
            <w:r>
              <w:rPr>
                <w:noProof/>
                <w:webHidden/>
              </w:rPr>
              <w:instrText xml:space="preserve"> PAGEREF _Toc120625698 \h </w:instrText>
            </w:r>
            <w:r>
              <w:rPr>
                <w:noProof/>
                <w:webHidden/>
              </w:rPr>
            </w:r>
            <w:r>
              <w:rPr>
                <w:noProof/>
                <w:webHidden/>
              </w:rPr>
              <w:fldChar w:fldCharType="separate"/>
            </w:r>
            <w:r>
              <w:rPr>
                <w:noProof/>
                <w:webHidden/>
              </w:rPr>
              <w:t>20</w:t>
            </w:r>
            <w:r>
              <w:rPr>
                <w:noProof/>
                <w:webHidden/>
              </w:rPr>
              <w:fldChar w:fldCharType="end"/>
            </w:r>
          </w:hyperlink>
        </w:p>
        <w:p w14:paraId="2E36323F" w14:textId="10E09223" w:rsidR="00AE5ED5" w:rsidRDefault="00AE5ED5">
          <w:pPr>
            <w:pStyle w:val="TOC1"/>
            <w:rPr>
              <w:rFonts w:eastAsiaTheme="minorEastAsia"/>
              <w:noProof/>
              <w:lang w:val="en-GB" w:eastAsia="en-GB"/>
            </w:rPr>
          </w:pPr>
          <w:hyperlink w:anchor="_Toc120625699" w:history="1">
            <w:r w:rsidRPr="008C438B">
              <w:rPr>
                <w:rStyle w:val="Hyperlink"/>
                <w:noProof/>
              </w:rPr>
              <w:t>3. System Design</w:t>
            </w:r>
            <w:r>
              <w:rPr>
                <w:noProof/>
                <w:webHidden/>
              </w:rPr>
              <w:tab/>
            </w:r>
            <w:r>
              <w:rPr>
                <w:noProof/>
                <w:webHidden/>
              </w:rPr>
              <w:fldChar w:fldCharType="begin"/>
            </w:r>
            <w:r>
              <w:rPr>
                <w:noProof/>
                <w:webHidden/>
              </w:rPr>
              <w:instrText xml:space="preserve"> PAGEREF _Toc120625699 \h </w:instrText>
            </w:r>
            <w:r>
              <w:rPr>
                <w:noProof/>
                <w:webHidden/>
              </w:rPr>
            </w:r>
            <w:r>
              <w:rPr>
                <w:noProof/>
                <w:webHidden/>
              </w:rPr>
              <w:fldChar w:fldCharType="separate"/>
            </w:r>
            <w:r>
              <w:rPr>
                <w:noProof/>
                <w:webHidden/>
              </w:rPr>
              <w:t>20</w:t>
            </w:r>
            <w:r>
              <w:rPr>
                <w:noProof/>
                <w:webHidden/>
              </w:rPr>
              <w:fldChar w:fldCharType="end"/>
            </w:r>
          </w:hyperlink>
        </w:p>
        <w:p w14:paraId="70325FAB" w14:textId="1E89847A" w:rsidR="00AE5ED5" w:rsidRDefault="00AE5ED5">
          <w:pPr>
            <w:pStyle w:val="TOC2"/>
            <w:rPr>
              <w:rFonts w:eastAsiaTheme="minorEastAsia"/>
              <w:noProof/>
              <w:lang w:val="en-GB" w:eastAsia="en-GB"/>
            </w:rPr>
          </w:pPr>
          <w:hyperlink w:anchor="_Toc120625700" w:history="1">
            <w:r w:rsidRPr="008C438B">
              <w:rPr>
                <w:rStyle w:val="Hyperlink"/>
                <w:noProof/>
              </w:rPr>
              <w:t>3.1.</w:t>
            </w:r>
            <w:r>
              <w:rPr>
                <w:rFonts w:eastAsiaTheme="minorEastAsia"/>
                <w:noProof/>
                <w:lang w:val="en-GB" w:eastAsia="en-GB"/>
              </w:rPr>
              <w:tab/>
            </w:r>
            <w:r w:rsidRPr="008C438B">
              <w:rPr>
                <w:rStyle w:val="Hyperlink"/>
                <w:noProof/>
              </w:rPr>
              <w:t>Introduction</w:t>
            </w:r>
            <w:r>
              <w:rPr>
                <w:noProof/>
                <w:webHidden/>
              </w:rPr>
              <w:tab/>
            </w:r>
            <w:r>
              <w:rPr>
                <w:noProof/>
                <w:webHidden/>
              </w:rPr>
              <w:fldChar w:fldCharType="begin"/>
            </w:r>
            <w:r>
              <w:rPr>
                <w:noProof/>
                <w:webHidden/>
              </w:rPr>
              <w:instrText xml:space="preserve"> PAGEREF _Toc120625700 \h </w:instrText>
            </w:r>
            <w:r>
              <w:rPr>
                <w:noProof/>
                <w:webHidden/>
              </w:rPr>
            </w:r>
            <w:r>
              <w:rPr>
                <w:noProof/>
                <w:webHidden/>
              </w:rPr>
              <w:fldChar w:fldCharType="separate"/>
            </w:r>
            <w:r>
              <w:rPr>
                <w:noProof/>
                <w:webHidden/>
              </w:rPr>
              <w:t>20</w:t>
            </w:r>
            <w:r>
              <w:rPr>
                <w:noProof/>
                <w:webHidden/>
              </w:rPr>
              <w:fldChar w:fldCharType="end"/>
            </w:r>
          </w:hyperlink>
        </w:p>
        <w:p w14:paraId="578D1995" w14:textId="7C743BA1" w:rsidR="00AE5ED5" w:rsidRDefault="00AE5ED5">
          <w:pPr>
            <w:pStyle w:val="TOC2"/>
            <w:rPr>
              <w:rFonts w:eastAsiaTheme="minorEastAsia"/>
              <w:noProof/>
              <w:lang w:val="en-GB" w:eastAsia="en-GB"/>
            </w:rPr>
          </w:pPr>
          <w:hyperlink w:anchor="_Toc120625701" w:history="1">
            <w:r w:rsidRPr="008C438B">
              <w:rPr>
                <w:rStyle w:val="Hyperlink"/>
                <w:noProof/>
              </w:rPr>
              <w:t xml:space="preserve">3.2. </w:t>
            </w:r>
            <w:r>
              <w:rPr>
                <w:rFonts w:eastAsiaTheme="minorEastAsia"/>
                <w:noProof/>
                <w:lang w:val="en-GB" w:eastAsia="en-GB"/>
              </w:rPr>
              <w:tab/>
            </w:r>
            <w:r w:rsidRPr="008C438B">
              <w:rPr>
                <w:rStyle w:val="Hyperlink"/>
                <w:noProof/>
              </w:rPr>
              <w:t>Software Methodology</w:t>
            </w:r>
            <w:r>
              <w:rPr>
                <w:noProof/>
                <w:webHidden/>
              </w:rPr>
              <w:tab/>
            </w:r>
            <w:r>
              <w:rPr>
                <w:noProof/>
                <w:webHidden/>
              </w:rPr>
              <w:fldChar w:fldCharType="begin"/>
            </w:r>
            <w:r>
              <w:rPr>
                <w:noProof/>
                <w:webHidden/>
              </w:rPr>
              <w:instrText xml:space="preserve"> PAGEREF _Toc120625701 \h </w:instrText>
            </w:r>
            <w:r>
              <w:rPr>
                <w:noProof/>
                <w:webHidden/>
              </w:rPr>
            </w:r>
            <w:r>
              <w:rPr>
                <w:noProof/>
                <w:webHidden/>
              </w:rPr>
              <w:fldChar w:fldCharType="separate"/>
            </w:r>
            <w:r>
              <w:rPr>
                <w:noProof/>
                <w:webHidden/>
              </w:rPr>
              <w:t>20</w:t>
            </w:r>
            <w:r>
              <w:rPr>
                <w:noProof/>
                <w:webHidden/>
              </w:rPr>
              <w:fldChar w:fldCharType="end"/>
            </w:r>
          </w:hyperlink>
        </w:p>
        <w:p w14:paraId="5B1B49B6" w14:textId="6F31388D" w:rsidR="00AE5ED5" w:rsidRDefault="00AE5ED5">
          <w:pPr>
            <w:pStyle w:val="TOC3"/>
            <w:tabs>
              <w:tab w:val="right" w:leader="dot" w:pos="9016"/>
            </w:tabs>
            <w:rPr>
              <w:rFonts w:eastAsiaTheme="minorEastAsia"/>
              <w:noProof/>
              <w:lang w:val="en-GB" w:eastAsia="en-GB"/>
            </w:rPr>
          </w:pPr>
          <w:hyperlink w:anchor="_Toc120625702" w:history="1">
            <w:r w:rsidRPr="008C438B">
              <w:rPr>
                <w:rStyle w:val="Hyperlink"/>
                <w:noProof/>
              </w:rPr>
              <w:t>3.2.1 Waterfall Methodology</w:t>
            </w:r>
            <w:r>
              <w:rPr>
                <w:noProof/>
                <w:webHidden/>
              </w:rPr>
              <w:tab/>
            </w:r>
            <w:r>
              <w:rPr>
                <w:noProof/>
                <w:webHidden/>
              </w:rPr>
              <w:fldChar w:fldCharType="begin"/>
            </w:r>
            <w:r>
              <w:rPr>
                <w:noProof/>
                <w:webHidden/>
              </w:rPr>
              <w:instrText xml:space="preserve"> PAGEREF _Toc120625702 \h </w:instrText>
            </w:r>
            <w:r>
              <w:rPr>
                <w:noProof/>
                <w:webHidden/>
              </w:rPr>
            </w:r>
            <w:r>
              <w:rPr>
                <w:noProof/>
                <w:webHidden/>
              </w:rPr>
              <w:fldChar w:fldCharType="separate"/>
            </w:r>
            <w:r>
              <w:rPr>
                <w:noProof/>
                <w:webHidden/>
              </w:rPr>
              <w:t>20</w:t>
            </w:r>
            <w:r>
              <w:rPr>
                <w:noProof/>
                <w:webHidden/>
              </w:rPr>
              <w:fldChar w:fldCharType="end"/>
            </w:r>
          </w:hyperlink>
        </w:p>
        <w:p w14:paraId="40E7AA20" w14:textId="23746F85" w:rsidR="00AE5ED5" w:rsidRDefault="00AE5ED5">
          <w:pPr>
            <w:pStyle w:val="TOC3"/>
            <w:tabs>
              <w:tab w:val="right" w:leader="dot" w:pos="9016"/>
            </w:tabs>
            <w:rPr>
              <w:rFonts w:eastAsiaTheme="minorEastAsia"/>
              <w:noProof/>
              <w:lang w:val="en-GB" w:eastAsia="en-GB"/>
            </w:rPr>
          </w:pPr>
          <w:hyperlink w:anchor="_Toc120625703" w:history="1">
            <w:r w:rsidRPr="008C438B">
              <w:rPr>
                <w:rStyle w:val="Hyperlink"/>
                <w:noProof/>
              </w:rPr>
              <w:t>3.2.2 Agile Development</w:t>
            </w:r>
            <w:r>
              <w:rPr>
                <w:noProof/>
                <w:webHidden/>
              </w:rPr>
              <w:tab/>
            </w:r>
            <w:r>
              <w:rPr>
                <w:noProof/>
                <w:webHidden/>
              </w:rPr>
              <w:fldChar w:fldCharType="begin"/>
            </w:r>
            <w:r>
              <w:rPr>
                <w:noProof/>
                <w:webHidden/>
              </w:rPr>
              <w:instrText xml:space="preserve"> PAGEREF _Toc120625703 \h </w:instrText>
            </w:r>
            <w:r>
              <w:rPr>
                <w:noProof/>
                <w:webHidden/>
              </w:rPr>
            </w:r>
            <w:r>
              <w:rPr>
                <w:noProof/>
                <w:webHidden/>
              </w:rPr>
              <w:fldChar w:fldCharType="separate"/>
            </w:r>
            <w:r>
              <w:rPr>
                <w:noProof/>
                <w:webHidden/>
              </w:rPr>
              <w:t>21</w:t>
            </w:r>
            <w:r>
              <w:rPr>
                <w:noProof/>
                <w:webHidden/>
              </w:rPr>
              <w:fldChar w:fldCharType="end"/>
            </w:r>
          </w:hyperlink>
        </w:p>
        <w:p w14:paraId="127673C1" w14:textId="37A695F3" w:rsidR="00AE5ED5" w:rsidRDefault="00AE5ED5">
          <w:pPr>
            <w:pStyle w:val="TOC3"/>
            <w:tabs>
              <w:tab w:val="right" w:leader="dot" w:pos="9016"/>
            </w:tabs>
            <w:rPr>
              <w:rFonts w:eastAsiaTheme="minorEastAsia"/>
              <w:noProof/>
              <w:lang w:val="en-GB" w:eastAsia="en-GB"/>
            </w:rPr>
          </w:pPr>
          <w:hyperlink w:anchor="_Toc120625704" w:history="1">
            <w:r w:rsidRPr="008C438B">
              <w:rPr>
                <w:rStyle w:val="Hyperlink"/>
                <w:noProof/>
              </w:rPr>
              <w:t>3.2.3 Scrum Methodology</w:t>
            </w:r>
            <w:r>
              <w:rPr>
                <w:noProof/>
                <w:webHidden/>
              </w:rPr>
              <w:tab/>
            </w:r>
            <w:r>
              <w:rPr>
                <w:noProof/>
                <w:webHidden/>
              </w:rPr>
              <w:fldChar w:fldCharType="begin"/>
            </w:r>
            <w:r>
              <w:rPr>
                <w:noProof/>
                <w:webHidden/>
              </w:rPr>
              <w:instrText xml:space="preserve"> PAGEREF _Toc120625704 \h </w:instrText>
            </w:r>
            <w:r>
              <w:rPr>
                <w:noProof/>
                <w:webHidden/>
              </w:rPr>
            </w:r>
            <w:r>
              <w:rPr>
                <w:noProof/>
                <w:webHidden/>
              </w:rPr>
              <w:fldChar w:fldCharType="separate"/>
            </w:r>
            <w:r>
              <w:rPr>
                <w:noProof/>
                <w:webHidden/>
              </w:rPr>
              <w:t>22</w:t>
            </w:r>
            <w:r>
              <w:rPr>
                <w:noProof/>
                <w:webHidden/>
              </w:rPr>
              <w:fldChar w:fldCharType="end"/>
            </w:r>
          </w:hyperlink>
        </w:p>
        <w:p w14:paraId="65437CB1" w14:textId="02FD35B6" w:rsidR="00AE5ED5" w:rsidRDefault="00AE5ED5">
          <w:pPr>
            <w:pStyle w:val="TOC3"/>
            <w:tabs>
              <w:tab w:val="right" w:leader="dot" w:pos="9016"/>
            </w:tabs>
            <w:rPr>
              <w:rFonts w:eastAsiaTheme="minorEastAsia"/>
              <w:noProof/>
              <w:lang w:val="en-GB" w:eastAsia="en-GB"/>
            </w:rPr>
          </w:pPr>
          <w:hyperlink w:anchor="_Toc120625705" w:history="1">
            <w:r w:rsidRPr="008C438B">
              <w:rPr>
                <w:rStyle w:val="Hyperlink"/>
                <w:noProof/>
              </w:rPr>
              <w:t>3.2.4 Feature Driven Development</w:t>
            </w:r>
            <w:r>
              <w:rPr>
                <w:noProof/>
                <w:webHidden/>
              </w:rPr>
              <w:tab/>
            </w:r>
            <w:r>
              <w:rPr>
                <w:noProof/>
                <w:webHidden/>
              </w:rPr>
              <w:fldChar w:fldCharType="begin"/>
            </w:r>
            <w:r>
              <w:rPr>
                <w:noProof/>
                <w:webHidden/>
              </w:rPr>
              <w:instrText xml:space="preserve"> PAGEREF _Toc120625705 \h </w:instrText>
            </w:r>
            <w:r>
              <w:rPr>
                <w:noProof/>
                <w:webHidden/>
              </w:rPr>
            </w:r>
            <w:r>
              <w:rPr>
                <w:noProof/>
                <w:webHidden/>
              </w:rPr>
              <w:fldChar w:fldCharType="separate"/>
            </w:r>
            <w:r>
              <w:rPr>
                <w:noProof/>
                <w:webHidden/>
              </w:rPr>
              <w:t>22</w:t>
            </w:r>
            <w:r>
              <w:rPr>
                <w:noProof/>
                <w:webHidden/>
              </w:rPr>
              <w:fldChar w:fldCharType="end"/>
            </w:r>
          </w:hyperlink>
        </w:p>
        <w:p w14:paraId="69137A60" w14:textId="3E2A1F93" w:rsidR="00AE5ED5" w:rsidRDefault="00AE5ED5">
          <w:pPr>
            <w:pStyle w:val="TOC2"/>
            <w:rPr>
              <w:rFonts w:eastAsiaTheme="minorEastAsia"/>
              <w:noProof/>
              <w:lang w:val="en-GB" w:eastAsia="en-GB"/>
            </w:rPr>
          </w:pPr>
          <w:hyperlink w:anchor="_Toc120625706" w:history="1">
            <w:r w:rsidRPr="008C438B">
              <w:rPr>
                <w:rStyle w:val="Hyperlink"/>
                <w:noProof/>
              </w:rPr>
              <w:t xml:space="preserve">3.3. </w:t>
            </w:r>
            <w:r>
              <w:rPr>
                <w:rFonts w:eastAsiaTheme="minorEastAsia"/>
                <w:noProof/>
                <w:lang w:val="en-GB" w:eastAsia="en-GB"/>
              </w:rPr>
              <w:tab/>
            </w:r>
            <w:r w:rsidRPr="008C438B">
              <w:rPr>
                <w:rStyle w:val="Hyperlink"/>
                <w:noProof/>
              </w:rPr>
              <w:t>Overview of System</w:t>
            </w:r>
            <w:r>
              <w:rPr>
                <w:noProof/>
                <w:webHidden/>
              </w:rPr>
              <w:tab/>
            </w:r>
            <w:r>
              <w:rPr>
                <w:noProof/>
                <w:webHidden/>
              </w:rPr>
              <w:fldChar w:fldCharType="begin"/>
            </w:r>
            <w:r>
              <w:rPr>
                <w:noProof/>
                <w:webHidden/>
              </w:rPr>
              <w:instrText xml:space="preserve"> PAGEREF _Toc120625706 \h </w:instrText>
            </w:r>
            <w:r>
              <w:rPr>
                <w:noProof/>
                <w:webHidden/>
              </w:rPr>
            </w:r>
            <w:r>
              <w:rPr>
                <w:noProof/>
                <w:webHidden/>
              </w:rPr>
              <w:fldChar w:fldCharType="separate"/>
            </w:r>
            <w:r>
              <w:rPr>
                <w:noProof/>
                <w:webHidden/>
              </w:rPr>
              <w:t>23</w:t>
            </w:r>
            <w:r>
              <w:rPr>
                <w:noProof/>
                <w:webHidden/>
              </w:rPr>
              <w:fldChar w:fldCharType="end"/>
            </w:r>
          </w:hyperlink>
        </w:p>
        <w:p w14:paraId="2B4A9A2E" w14:textId="2824799F" w:rsidR="00AE5ED5" w:rsidRDefault="00AE5ED5">
          <w:pPr>
            <w:pStyle w:val="TOC2"/>
            <w:rPr>
              <w:rFonts w:eastAsiaTheme="minorEastAsia"/>
              <w:noProof/>
              <w:lang w:val="en-GB" w:eastAsia="en-GB"/>
            </w:rPr>
          </w:pPr>
          <w:hyperlink w:anchor="_Toc120625707" w:history="1">
            <w:r w:rsidRPr="008C438B">
              <w:rPr>
                <w:rStyle w:val="Hyperlink"/>
                <w:noProof/>
              </w:rPr>
              <w:t>3.2. Front End</w:t>
            </w:r>
            <w:r>
              <w:rPr>
                <w:noProof/>
                <w:webHidden/>
              </w:rPr>
              <w:tab/>
            </w:r>
            <w:r>
              <w:rPr>
                <w:noProof/>
                <w:webHidden/>
              </w:rPr>
              <w:fldChar w:fldCharType="begin"/>
            </w:r>
            <w:r>
              <w:rPr>
                <w:noProof/>
                <w:webHidden/>
              </w:rPr>
              <w:instrText xml:space="preserve"> PAGEREF _Toc120625707 \h </w:instrText>
            </w:r>
            <w:r>
              <w:rPr>
                <w:noProof/>
                <w:webHidden/>
              </w:rPr>
            </w:r>
            <w:r>
              <w:rPr>
                <w:noProof/>
                <w:webHidden/>
              </w:rPr>
              <w:fldChar w:fldCharType="separate"/>
            </w:r>
            <w:r>
              <w:rPr>
                <w:noProof/>
                <w:webHidden/>
              </w:rPr>
              <w:t>25</w:t>
            </w:r>
            <w:r>
              <w:rPr>
                <w:noProof/>
                <w:webHidden/>
              </w:rPr>
              <w:fldChar w:fldCharType="end"/>
            </w:r>
          </w:hyperlink>
        </w:p>
        <w:p w14:paraId="6809A05D" w14:textId="1AE72E7D" w:rsidR="00AE5ED5" w:rsidRDefault="00AE5ED5">
          <w:pPr>
            <w:pStyle w:val="TOC3"/>
            <w:tabs>
              <w:tab w:val="right" w:leader="dot" w:pos="9016"/>
            </w:tabs>
            <w:rPr>
              <w:rFonts w:eastAsiaTheme="minorEastAsia"/>
              <w:noProof/>
              <w:lang w:val="en-GB" w:eastAsia="en-GB"/>
            </w:rPr>
          </w:pPr>
          <w:hyperlink w:anchor="_Toc120625708" w:history="1">
            <w:r w:rsidRPr="008C438B">
              <w:rPr>
                <w:rStyle w:val="Hyperlink"/>
                <w:noProof/>
              </w:rPr>
              <w:t>3.2.1 Use Case Diagrams</w:t>
            </w:r>
            <w:r>
              <w:rPr>
                <w:noProof/>
                <w:webHidden/>
              </w:rPr>
              <w:tab/>
            </w:r>
            <w:r>
              <w:rPr>
                <w:noProof/>
                <w:webHidden/>
              </w:rPr>
              <w:fldChar w:fldCharType="begin"/>
            </w:r>
            <w:r>
              <w:rPr>
                <w:noProof/>
                <w:webHidden/>
              </w:rPr>
              <w:instrText xml:space="preserve"> PAGEREF _Toc120625708 \h </w:instrText>
            </w:r>
            <w:r>
              <w:rPr>
                <w:noProof/>
                <w:webHidden/>
              </w:rPr>
            </w:r>
            <w:r>
              <w:rPr>
                <w:noProof/>
                <w:webHidden/>
              </w:rPr>
              <w:fldChar w:fldCharType="separate"/>
            </w:r>
            <w:r>
              <w:rPr>
                <w:noProof/>
                <w:webHidden/>
              </w:rPr>
              <w:t>25</w:t>
            </w:r>
            <w:r>
              <w:rPr>
                <w:noProof/>
                <w:webHidden/>
              </w:rPr>
              <w:fldChar w:fldCharType="end"/>
            </w:r>
          </w:hyperlink>
        </w:p>
        <w:p w14:paraId="5459FED4" w14:textId="150AE494" w:rsidR="00AE5ED5" w:rsidRDefault="00AE5ED5">
          <w:pPr>
            <w:pStyle w:val="TOC3"/>
            <w:tabs>
              <w:tab w:val="right" w:leader="dot" w:pos="9016"/>
            </w:tabs>
            <w:rPr>
              <w:rFonts w:eastAsiaTheme="minorEastAsia"/>
              <w:noProof/>
              <w:lang w:val="en-GB" w:eastAsia="en-GB"/>
            </w:rPr>
          </w:pPr>
          <w:hyperlink w:anchor="_Toc120625709" w:history="1">
            <w:r w:rsidRPr="008C438B">
              <w:rPr>
                <w:rStyle w:val="Hyperlink"/>
                <w:noProof/>
              </w:rPr>
              <w:t>3.2.2 Class Diagram</w:t>
            </w:r>
            <w:r>
              <w:rPr>
                <w:noProof/>
                <w:webHidden/>
              </w:rPr>
              <w:tab/>
            </w:r>
            <w:r>
              <w:rPr>
                <w:noProof/>
                <w:webHidden/>
              </w:rPr>
              <w:fldChar w:fldCharType="begin"/>
            </w:r>
            <w:r>
              <w:rPr>
                <w:noProof/>
                <w:webHidden/>
              </w:rPr>
              <w:instrText xml:space="preserve"> PAGEREF _Toc120625709 \h </w:instrText>
            </w:r>
            <w:r>
              <w:rPr>
                <w:noProof/>
                <w:webHidden/>
              </w:rPr>
            </w:r>
            <w:r>
              <w:rPr>
                <w:noProof/>
                <w:webHidden/>
              </w:rPr>
              <w:fldChar w:fldCharType="separate"/>
            </w:r>
            <w:r>
              <w:rPr>
                <w:noProof/>
                <w:webHidden/>
              </w:rPr>
              <w:t>29</w:t>
            </w:r>
            <w:r>
              <w:rPr>
                <w:noProof/>
                <w:webHidden/>
              </w:rPr>
              <w:fldChar w:fldCharType="end"/>
            </w:r>
          </w:hyperlink>
        </w:p>
        <w:p w14:paraId="1B91EC33" w14:textId="61B977D8" w:rsidR="00AE5ED5" w:rsidRDefault="00AE5ED5">
          <w:pPr>
            <w:pStyle w:val="TOC2"/>
            <w:rPr>
              <w:rFonts w:eastAsiaTheme="minorEastAsia"/>
              <w:noProof/>
              <w:lang w:val="en-GB" w:eastAsia="en-GB"/>
            </w:rPr>
          </w:pPr>
          <w:hyperlink w:anchor="_Toc120625710" w:history="1">
            <w:r w:rsidRPr="008C438B">
              <w:rPr>
                <w:rStyle w:val="Hyperlink"/>
                <w:noProof/>
              </w:rPr>
              <w:t>3.2.2 Middle Tier</w:t>
            </w:r>
            <w:r>
              <w:rPr>
                <w:noProof/>
                <w:webHidden/>
              </w:rPr>
              <w:tab/>
            </w:r>
            <w:r>
              <w:rPr>
                <w:noProof/>
                <w:webHidden/>
              </w:rPr>
              <w:fldChar w:fldCharType="begin"/>
            </w:r>
            <w:r>
              <w:rPr>
                <w:noProof/>
                <w:webHidden/>
              </w:rPr>
              <w:instrText xml:space="preserve"> PAGEREF _Toc120625710 \h </w:instrText>
            </w:r>
            <w:r>
              <w:rPr>
                <w:noProof/>
                <w:webHidden/>
              </w:rPr>
            </w:r>
            <w:r>
              <w:rPr>
                <w:noProof/>
                <w:webHidden/>
              </w:rPr>
              <w:fldChar w:fldCharType="separate"/>
            </w:r>
            <w:r>
              <w:rPr>
                <w:noProof/>
                <w:webHidden/>
              </w:rPr>
              <w:t>31</w:t>
            </w:r>
            <w:r>
              <w:rPr>
                <w:noProof/>
                <w:webHidden/>
              </w:rPr>
              <w:fldChar w:fldCharType="end"/>
            </w:r>
          </w:hyperlink>
        </w:p>
        <w:p w14:paraId="481F2A8E" w14:textId="4190105B" w:rsidR="00AE5ED5" w:rsidRDefault="00AE5ED5">
          <w:pPr>
            <w:pStyle w:val="TOC2"/>
            <w:rPr>
              <w:rFonts w:eastAsiaTheme="minorEastAsia"/>
              <w:noProof/>
              <w:lang w:val="en-GB" w:eastAsia="en-GB"/>
            </w:rPr>
          </w:pPr>
          <w:hyperlink w:anchor="_Toc120625711" w:history="1">
            <w:r w:rsidRPr="008C438B">
              <w:rPr>
                <w:rStyle w:val="Hyperlink"/>
                <w:noProof/>
              </w:rPr>
              <w:t>3.2.3 Back End</w:t>
            </w:r>
            <w:r>
              <w:rPr>
                <w:noProof/>
                <w:webHidden/>
              </w:rPr>
              <w:tab/>
            </w:r>
            <w:r>
              <w:rPr>
                <w:noProof/>
                <w:webHidden/>
              </w:rPr>
              <w:fldChar w:fldCharType="begin"/>
            </w:r>
            <w:r>
              <w:rPr>
                <w:noProof/>
                <w:webHidden/>
              </w:rPr>
              <w:instrText xml:space="preserve"> PAGEREF _Toc120625711 \h </w:instrText>
            </w:r>
            <w:r>
              <w:rPr>
                <w:noProof/>
                <w:webHidden/>
              </w:rPr>
            </w:r>
            <w:r>
              <w:rPr>
                <w:noProof/>
                <w:webHidden/>
              </w:rPr>
              <w:fldChar w:fldCharType="separate"/>
            </w:r>
            <w:r>
              <w:rPr>
                <w:noProof/>
                <w:webHidden/>
              </w:rPr>
              <w:t>33</w:t>
            </w:r>
            <w:r>
              <w:rPr>
                <w:noProof/>
                <w:webHidden/>
              </w:rPr>
              <w:fldChar w:fldCharType="end"/>
            </w:r>
          </w:hyperlink>
        </w:p>
        <w:p w14:paraId="6EB0751B" w14:textId="306DC39A" w:rsidR="00AE5ED5" w:rsidRDefault="00AE5ED5">
          <w:pPr>
            <w:pStyle w:val="TOC2"/>
            <w:rPr>
              <w:rFonts w:eastAsiaTheme="minorEastAsia"/>
              <w:noProof/>
              <w:lang w:val="en-GB" w:eastAsia="en-GB"/>
            </w:rPr>
          </w:pPr>
          <w:hyperlink w:anchor="_Toc120625712" w:history="1">
            <w:r w:rsidRPr="008C438B">
              <w:rPr>
                <w:rStyle w:val="Hyperlink"/>
                <w:noProof/>
              </w:rPr>
              <w:t xml:space="preserve">3.X. </w:t>
            </w:r>
            <w:r>
              <w:rPr>
                <w:rFonts w:eastAsiaTheme="minorEastAsia"/>
                <w:noProof/>
                <w:lang w:val="en-GB" w:eastAsia="en-GB"/>
              </w:rPr>
              <w:tab/>
            </w:r>
            <w:r w:rsidRPr="008C438B">
              <w:rPr>
                <w:rStyle w:val="Hyperlink"/>
                <w:noProof/>
              </w:rPr>
              <w:t>Conclusions</w:t>
            </w:r>
            <w:r>
              <w:rPr>
                <w:noProof/>
                <w:webHidden/>
              </w:rPr>
              <w:tab/>
            </w:r>
            <w:r>
              <w:rPr>
                <w:noProof/>
                <w:webHidden/>
              </w:rPr>
              <w:fldChar w:fldCharType="begin"/>
            </w:r>
            <w:r>
              <w:rPr>
                <w:noProof/>
                <w:webHidden/>
              </w:rPr>
              <w:instrText xml:space="preserve"> PAGEREF _Toc120625712 \h </w:instrText>
            </w:r>
            <w:r>
              <w:rPr>
                <w:noProof/>
                <w:webHidden/>
              </w:rPr>
            </w:r>
            <w:r>
              <w:rPr>
                <w:noProof/>
                <w:webHidden/>
              </w:rPr>
              <w:fldChar w:fldCharType="separate"/>
            </w:r>
            <w:r>
              <w:rPr>
                <w:noProof/>
                <w:webHidden/>
              </w:rPr>
              <w:t>35</w:t>
            </w:r>
            <w:r>
              <w:rPr>
                <w:noProof/>
                <w:webHidden/>
              </w:rPr>
              <w:fldChar w:fldCharType="end"/>
            </w:r>
          </w:hyperlink>
        </w:p>
        <w:p w14:paraId="02897FC1" w14:textId="45CA7F58" w:rsidR="00AE5ED5" w:rsidRDefault="00AE5ED5">
          <w:pPr>
            <w:pStyle w:val="TOC1"/>
            <w:rPr>
              <w:rFonts w:eastAsiaTheme="minorEastAsia"/>
              <w:noProof/>
              <w:lang w:val="en-GB" w:eastAsia="en-GB"/>
            </w:rPr>
          </w:pPr>
          <w:hyperlink w:anchor="_Toc120625713" w:history="1">
            <w:r w:rsidRPr="008C438B">
              <w:rPr>
                <w:rStyle w:val="Hyperlink"/>
                <w:noProof/>
              </w:rPr>
              <w:t>4. Testing and Evaluation</w:t>
            </w:r>
            <w:r>
              <w:rPr>
                <w:noProof/>
                <w:webHidden/>
              </w:rPr>
              <w:tab/>
            </w:r>
            <w:r>
              <w:rPr>
                <w:noProof/>
                <w:webHidden/>
              </w:rPr>
              <w:fldChar w:fldCharType="begin"/>
            </w:r>
            <w:r>
              <w:rPr>
                <w:noProof/>
                <w:webHidden/>
              </w:rPr>
              <w:instrText xml:space="preserve"> PAGEREF _Toc120625713 \h </w:instrText>
            </w:r>
            <w:r>
              <w:rPr>
                <w:noProof/>
                <w:webHidden/>
              </w:rPr>
            </w:r>
            <w:r>
              <w:rPr>
                <w:noProof/>
                <w:webHidden/>
              </w:rPr>
              <w:fldChar w:fldCharType="separate"/>
            </w:r>
            <w:r>
              <w:rPr>
                <w:noProof/>
                <w:webHidden/>
              </w:rPr>
              <w:t>36</w:t>
            </w:r>
            <w:r>
              <w:rPr>
                <w:noProof/>
                <w:webHidden/>
              </w:rPr>
              <w:fldChar w:fldCharType="end"/>
            </w:r>
          </w:hyperlink>
        </w:p>
        <w:p w14:paraId="6FF6B4CD" w14:textId="740E73A2" w:rsidR="00AE5ED5" w:rsidRDefault="00AE5ED5">
          <w:pPr>
            <w:pStyle w:val="TOC2"/>
            <w:rPr>
              <w:rFonts w:eastAsiaTheme="minorEastAsia"/>
              <w:noProof/>
              <w:lang w:val="en-GB" w:eastAsia="en-GB"/>
            </w:rPr>
          </w:pPr>
          <w:hyperlink w:anchor="_Toc120625714" w:history="1">
            <w:r w:rsidRPr="008C438B">
              <w:rPr>
                <w:rStyle w:val="Hyperlink"/>
                <w:noProof/>
              </w:rPr>
              <w:t xml:space="preserve">4.1. </w:t>
            </w:r>
            <w:r>
              <w:rPr>
                <w:rFonts w:eastAsiaTheme="minorEastAsia"/>
                <w:noProof/>
                <w:lang w:val="en-GB" w:eastAsia="en-GB"/>
              </w:rPr>
              <w:tab/>
            </w:r>
            <w:r w:rsidRPr="008C438B">
              <w:rPr>
                <w:rStyle w:val="Hyperlink"/>
                <w:noProof/>
              </w:rPr>
              <w:t>Introduction</w:t>
            </w:r>
            <w:r>
              <w:rPr>
                <w:noProof/>
                <w:webHidden/>
              </w:rPr>
              <w:tab/>
            </w:r>
            <w:r>
              <w:rPr>
                <w:noProof/>
                <w:webHidden/>
              </w:rPr>
              <w:fldChar w:fldCharType="begin"/>
            </w:r>
            <w:r>
              <w:rPr>
                <w:noProof/>
                <w:webHidden/>
              </w:rPr>
              <w:instrText xml:space="preserve"> PAGEREF _Toc120625714 \h </w:instrText>
            </w:r>
            <w:r>
              <w:rPr>
                <w:noProof/>
                <w:webHidden/>
              </w:rPr>
            </w:r>
            <w:r>
              <w:rPr>
                <w:noProof/>
                <w:webHidden/>
              </w:rPr>
              <w:fldChar w:fldCharType="separate"/>
            </w:r>
            <w:r>
              <w:rPr>
                <w:noProof/>
                <w:webHidden/>
              </w:rPr>
              <w:t>36</w:t>
            </w:r>
            <w:r>
              <w:rPr>
                <w:noProof/>
                <w:webHidden/>
              </w:rPr>
              <w:fldChar w:fldCharType="end"/>
            </w:r>
          </w:hyperlink>
        </w:p>
        <w:p w14:paraId="66830453" w14:textId="1B2228DC" w:rsidR="00AE5ED5" w:rsidRDefault="00AE5ED5">
          <w:pPr>
            <w:pStyle w:val="TOC2"/>
            <w:rPr>
              <w:rFonts w:eastAsiaTheme="minorEastAsia"/>
              <w:noProof/>
              <w:lang w:val="en-GB" w:eastAsia="en-GB"/>
            </w:rPr>
          </w:pPr>
          <w:hyperlink w:anchor="_Toc120625715" w:history="1">
            <w:r w:rsidRPr="008C438B">
              <w:rPr>
                <w:rStyle w:val="Hyperlink"/>
                <w:noProof/>
              </w:rPr>
              <w:t xml:space="preserve">4.2. </w:t>
            </w:r>
            <w:r>
              <w:rPr>
                <w:rFonts w:eastAsiaTheme="minorEastAsia"/>
                <w:noProof/>
                <w:lang w:val="en-GB" w:eastAsia="en-GB"/>
              </w:rPr>
              <w:tab/>
            </w:r>
            <w:r w:rsidRPr="008C438B">
              <w:rPr>
                <w:rStyle w:val="Hyperlink"/>
                <w:noProof/>
              </w:rPr>
              <w:t>Plan for Testing</w:t>
            </w:r>
            <w:r>
              <w:rPr>
                <w:noProof/>
                <w:webHidden/>
              </w:rPr>
              <w:tab/>
            </w:r>
            <w:r>
              <w:rPr>
                <w:noProof/>
                <w:webHidden/>
              </w:rPr>
              <w:fldChar w:fldCharType="begin"/>
            </w:r>
            <w:r>
              <w:rPr>
                <w:noProof/>
                <w:webHidden/>
              </w:rPr>
              <w:instrText xml:space="preserve"> PAGEREF _Toc120625715 \h </w:instrText>
            </w:r>
            <w:r>
              <w:rPr>
                <w:noProof/>
                <w:webHidden/>
              </w:rPr>
            </w:r>
            <w:r>
              <w:rPr>
                <w:noProof/>
                <w:webHidden/>
              </w:rPr>
              <w:fldChar w:fldCharType="separate"/>
            </w:r>
            <w:r>
              <w:rPr>
                <w:noProof/>
                <w:webHidden/>
              </w:rPr>
              <w:t>36</w:t>
            </w:r>
            <w:r>
              <w:rPr>
                <w:noProof/>
                <w:webHidden/>
              </w:rPr>
              <w:fldChar w:fldCharType="end"/>
            </w:r>
          </w:hyperlink>
        </w:p>
        <w:p w14:paraId="4B49CBA1" w14:textId="211BBA90" w:rsidR="00AE5ED5" w:rsidRDefault="00AE5ED5">
          <w:pPr>
            <w:pStyle w:val="TOC3"/>
            <w:tabs>
              <w:tab w:val="right" w:leader="dot" w:pos="9016"/>
            </w:tabs>
            <w:rPr>
              <w:rFonts w:eastAsiaTheme="minorEastAsia"/>
              <w:noProof/>
              <w:lang w:val="en-GB" w:eastAsia="en-GB"/>
            </w:rPr>
          </w:pPr>
          <w:hyperlink w:anchor="_Toc120625716" w:history="1">
            <w:r w:rsidRPr="008C438B">
              <w:rPr>
                <w:rStyle w:val="Hyperlink"/>
                <w:noProof/>
              </w:rPr>
              <w:t>4.2.1 User Experience Testing</w:t>
            </w:r>
            <w:r>
              <w:rPr>
                <w:noProof/>
                <w:webHidden/>
              </w:rPr>
              <w:tab/>
            </w:r>
            <w:r>
              <w:rPr>
                <w:noProof/>
                <w:webHidden/>
              </w:rPr>
              <w:fldChar w:fldCharType="begin"/>
            </w:r>
            <w:r>
              <w:rPr>
                <w:noProof/>
                <w:webHidden/>
              </w:rPr>
              <w:instrText xml:space="preserve"> PAGEREF _Toc120625716 \h </w:instrText>
            </w:r>
            <w:r>
              <w:rPr>
                <w:noProof/>
                <w:webHidden/>
              </w:rPr>
            </w:r>
            <w:r>
              <w:rPr>
                <w:noProof/>
                <w:webHidden/>
              </w:rPr>
              <w:fldChar w:fldCharType="separate"/>
            </w:r>
            <w:r>
              <w:rPr>
                <w:noProof/>
                <w:webHidden/>
              </w:rPr>
              <w:t>36</w:t>
            </w:r>
            <w:r>
              <w:rPr>
                <w:noProof/>
                <w:webHidden/>
              </w:rPr>
              <w:fldChar w:fldCharType="end"/>
            </w:r>
          </w:hyperlink>
        </w:p>
        <w:p w14:paraId="6915B368" w14:textId="2A28606A" w:rsidR="00AE5ED5" w:rsidRDefault="00AE5ED5">
          <w:pPr>
            <w:pStyle w:val="TOC3"/>
            <w:tabs>
              <w:tab w:val="right" w:leader="dot" w:pos="9016"/>
            </w:tabs>
            <w:rPr>
              <w:rFonts w:eastAsiaTheme="minorEastAsia"/>
              <w:noProof/>
              <w:lang w:val="en-GB" w:eastAsia="en-GB"/>
            </w:rPr>
          </w:pPr>
          <w:hyperlink w:anchor="_Toc120625717" w:history="1">
            <w:r w:rsidRPr="008C438B">
              <w:rPr>
                <w:rStyle w:val="Hyperlink"/>
                <w:noProof/>
              </w:rPr>
              <w:t>4.2.2 Software Testing (Black Box)</w:t>
            </w:r>
            <w:r>
              <w:rPr>
                <w:noProof/>
                <w:webHidden/>
              </w:rPr>
              <w:tab/>
            </w:r>
            <w:r>
              <w:rPr>
                <w:noProof/>
                <w:webHidden/>
              </w:rPr>
              <w:fldChar w:fldCharType="begin"/>
            </w:r>
            <w:r>
              <w:rPr>
                <w:noProof/>
                <w:webHidden/>
              </w:rPr>
              <w:instrText xml:space="preserve"> PAGEREF _Toc120625717 \h </w:instrText>
            </w:r>
            <w:r>
              <w:rPr>
                <w:noProof/>
                <w:webHidden/>
              </w:rPr>
            </w:r>
            <w:r>
              <w:rPr>
                <w:noProof/>
                <w:webHidden/>
              </w:rPr>
              <w:fldChar w:fldCharType="separate"/>
            </w:r>
            <w:r>
              <w:rPr>
                <w:noProof/>
                <w:webHidden/>
              </w:rPr>
              <w:t>36</w:t>
            </w:r>
            <w:r>
              <w:rPr>
                <w:noProof/>
                <w:webHidden/>
              </w:rPr>
              <w:fldChar w:fldCharType="end"/>
            </w:r>
          </w:hyperlink>
        </w:p>
        <w:p w14:paraId="00908769" w14:textId="1BED4050" w:rsidR="00AE5ED5" w:rsidRDefault="00AE5ED5">
          <w:pPr>
            <w:pStyle w:val="TOC3"/>
            <w:tabs>
              <w:tab w:val="right" w:leader="dot" w:pos="9016"/>
            </w:tabs>
            <w:rPr>
              <w:rFonts w:eastAsiaTheme="minorEastAsia"/>
              <w:noProof/>
              <w:lang w:val="en-GB" w:eastAsia="en-GB"/>
            </w:rPr>
          </w:pPr>
          <w:hyperlink w:anchor="_Toc120625718" w:history="1">
            <w:r w:rsidRPr="008C438B">
              <w:rPr>
                <w:rStyle w:val="Hyperlink"/>
                <w:noProof/>
              </w:rPr>
              <w:t>4.2.3 Software Testing (White Box)</w:t>
            </w:r>
            <w:r>
              <w:rPr>
                <w:noProof/>
                <w:webHidden/>
              </w:rPr>
              <w:tab/>
            </w:r>
            <w:r>
              <w:rPr>
                <w:noProof/>
                <w:webHidden/>
              </w:rPr>
              <w:fldChar w:fldCharType="begin"/>
            </w:r>
            <w:r>
              <w:rPr>
                <w:noProof/>
                <w:webHidden/>
              </w:rPr>
              <w:instrText xml:space="preserve"> PAGEREF _Toc120625718 \h </w:instrText>
            </w:r>
            <w:r>
              <w:rPr>
                <w:noProof/>
                <w:webHidden/>
              </w:rPr>
            </w:r>
            <w:r>
              <w:rPr>
                <w:noProof/>
                <w:webHidden/>
              </w:rPr>
              <w:fldChar w:fldCharType="separate"/>
            </w:r>
            <w:r>
              <w:rPr>
                <w:noProof/>
                <w:webHidden/>
              </w:rPr>
              <w:t>36</w:t>
            </w:r>
            <w:r>
              <w:rPr>
                <w:noProof/>
                <w:webHidden/>
              </w:rPr>
              <w:fldChar w:fldCharType="end"/>
            </w:r>
          </w:hyperlink>
        </w:p>
        <w:p w14:paraId="43A76677" w14:textId="4F9DED10" w:rsidR="00AE5ED5" w:rsidRDefault="00AE5ED5">
          <w:pPr>
            <w:pStyle w:val="TOC2"/>
            <w:rPr>
              <w:rFonts w:eastAsiaTheme="minorEastAsia"/>
              <w:noProof/>
              <w:lang w:val="en-GB" w:eastAsia="en-GB"/>
            </w:rPr>
          </w:pPr>
          <w:hyperlink w:anchor="_Toc120625719" w:history="1">
            <w:r w:rsidRPr="008C438B">
              <w:rPr>
                <w:rStyle w:val="Hyperlink"/>
                <w:noProof/>
              </w:rPr>
              <w:t xml:space="preserve">4.3. </w:t>
            </w:r>
            <w:r>
              <w:rPr>
                <w:rFonts w:eastAsiaTheme="minorEastAsia"/>
                <w:noProof/>
                <w:lang w:val="en-GB" w:eastAsia="en-GB"/>
              </w:rPr>
              <w:tab/>
            </w:r>
            <w:r w:rsidRPr="008C438B">
              <w:rPr>
                <w:rStyle w:val="Hyperlink"/>
                <w:noProof/>
              </w:rPr>
              <w:t>Plan for Evaluation</w:t>
            </w:r>
            <w:r>
              <w:rPr>
                <w:noProof/>
                <w:webHidden/>
              </w:rPr>
              <w:tab/>
            </w:r>
            <w:r>
              <w:rPr>
                <w:noProof/>
                <w:webHidden/>
              </w:rPr>
              <w:fldChar w:fldCharType="begin"/>
            </w:r>
            <w:r>
              <w:rPr>
                <w:noProof/>
                <w:webHidden/>
              </w:rPr>
              <w:instrText xml:space="preserve"> PAGEREF _Toc120625719 \h </w:instrText>
            </w:r>
            <w:r>
              <w:rPr>
                <w:noProof/>
                <w:webHidden/>
              </w:rPr>
            </w:r>
            <w:r>
              <w:rPr>
                <w:noProof/>
                <w:webHidden/>
              </w:rPr>
              <w:fldChar w:fldCharType="separate"/>
            </w:r>
            <w:r>
              <w:rPr>
                <w:noProof/>
                <w:webHidden/>
              </w:rPr>
              <w:t>36</w:t>
            </w:r>
            <w:r>
              <w:rPr>
                <w:noProof/>
                <w:webHidden/>
              </w:rPr>
              <w:fldChar w:fldCharType="end"/>
            </w:r>
          </w:hyperlink>
        </w:p>
        <w:p w14:paraId="0812BA3A" w14:textId="380A28A6" w:rsidR="00AE5ED5" w:rsidRDefault="00AE5ED5">
          <w:pPr>
            <w:pStyle w:val="TOC3"/>
            <w:tabs>
              <w:tab w:val="right" w:leader="dot" w:pos="9016"/>
            </w:tabs>
            <w:rPr>
              <w:rFonts w:eastAsiaTheme="minorEastAsia"/>
              <w:noProof/>
              <w:lang w:val="en-GB" w:eastAsia="en-GB"/>
            </w:rPr>
          </w:pPr>
          <w:hyperlink w:anchor="_Toc120625720" w:history="1">
            <w:r w:rsidRPr="008C438B">
              <w:rPr>
                <w:rStyle w:val="Hyperlink"/>
                <w:noProof/>
              </w:rPr>
              <w:t>4.3.1 Usability Evaluation</w:t>
            </w:r>
            <w:r>
              <w:rPr>
                <w:noProof/>
                <w:webHidden/>
              </w:rPr>
              <w:tab/>
            </w:r>
            <w:r>
              <w:rPr>
                <w:noProof/>
                <w:webHidden/>
              </w:rPr>
              <w:fldChar w:fldCharType="begin"/>
            </w:r>
            <w:r>
              <w:rPr>
                <w:noProof/>
                <w:webHidden/>
              </w:rPr>
              <w:instrText xml:space="preserve"> PAGEREF _Toc120625720 \h </w:instrText>
            </w:r>
            <w:r>
              <w:rPr>
                <w:noProof/>
                <w:webHidden/>
              </w:rPr>
            </w:r>
            <w:r>
              <w:rPr>
                <w:noProof/>
                <w:webHidden/>
              </w:rPr>
              <w:fldChar w:fldCharType="separate"/>
            </w:r>
            <w:r>
              <w:rPr>
                <w:noProof/>
                <w:webHidden/>
              </w:rPr>
              <w:t>36</w:t>
            </w:r>
            <w:r>
              <w:rPr>
                <w:noProof/>
                <w:webHidden/>
              </w:rPr>
              <w:fldChar w:fldCharType="end"/>
            </w:r>
          </w:hyperlink>
        </w:p>
        <w:p w14:paraId="517EFD97" w14:textId="2CA8631C" w:rsidR="00AE5ED5" w:rsidRDefault="00AE5ED5">
          <w:pPr>
            <w:pStyle w:val="TOC3"/>
            <w:tabs>
              <w:tab w:val="right" w:leader="dot" w:pos="9016"/>
            </w:tabs>
            <w:rPr>
              <w:rFonts w:eastAsiaTheme="minorEastAsia"/>
              <w:noProof/>
              <w:lang w:val="en-GB" w:eastAsia="en-GB"/>
            </w:rPr>
          </w:pPr>
          <w:hyperlink w:anchor="_Toc120625721" w:history="1">
            <w:r w:rsidRPr="008C438B">
              <w:rPr>
                <w:rStyle w:val="Hyperlink"/>
                <w:noProof/>
              </w:rPr>
              <w:t>4.3.2 Responsive Design Evaluation</w:t>
            </w:r>
            <w:r>
              <w:rPr>
                <w:noProof/>
                <w:webHidden/>
              </w:rPr>
              <w:tab/>
            </w:r>
            <w:r>
              <w:rPr>
                <w:noProof/>
                <w:webHidden/>
              </w:rPr>
              <w:fldChar w:fldCharType="begin"/>
            </w:r>
            <w:r>
              <w:rPr>
                <w:noProof/>
                <w:webHidden/>
              </w:rPr>
              <w:instrText xml:space="preserve"> PAGEREF _Toc120625721 \h </w:instrText>
            </w:r>
            <w:r>
              <w:rPr>
                <w:noProof/>
                <w:webHidden/>
              </w:rPr>
            </w:r>
            <w:r>
              <w:rPr>
                <w:noProof/>
                <w:webHidden/>
              </w:rPr>
              <w:fldChar w:fldCharType="separate"/>
            </w:r>
            <w:r>
              <w:rPr>
                <w:noProof/>
                <w:webHidden/>
              </w:rPr>
              <w:t>37</w:t>
            </w:r>
            <w:r>
              <w:rPr>
                <w:noProof/>
                <w:webHidden/>
              </w:rPr>
              <w:fldChar w:fldCharType="end"/>
            </w:r>
          </w:hyperlink>
        </w:p>
        <w:p w14:paraId="0FD35E61" w14:textId="5A866A8E" w:rsidR="00AE5ED5" w:rsidRDefault="00AE5ED5">
          <w:pPr>
            <w:pStyle w:val="TOC2"/>
            <w:rPr>
              <w:rFonts w:eastAsiaTheme="minorEastAsia"/>
              <w:noProof/>
              <w:lang w:val="en-GB" w:eastAsia="en-GB"/>
            </w:rPr>
          </w:pPr>
          <w:hyperlink w:anchor="_Toc120625722" w:history="1">
            <w:r w:rsidRPr="008C438B">
              <w:rPr>
                <w:rStyle w:val="Hyperlink"/>
                <w:noProof/>
              </w:rPr>
              <w:t xml:space="preserve">4.4. </w:t>
            </w:r>
            <w:r>
              <w:rPr>
                <w:rFonts w:eastAsiaTheme="minorEastAsia"/>
                <w:noProof/>
                <w:lang w:val="en-GB" w:eastAsia="en-GB"/>
              </w:rPr>
              <w:tab/>
            </w:r>
            <w:r w:rsidRPr="008C438B">
              <w:rPr>
                <w:rStyle w:val="Hyperlink"/>
                <w:noProof/>
              </w:rPr>
              <w:t>Conclusions</w:t>
            </w:r>
            <w:r>
              <w:rPr>
                <w:noProof/>
                <w:webHidden/>
              </w:rPr>
              <w:tab/>
            </w:r>
            <w:r>
              <w:rPr>
                <w:noProof/>
                <w:webHidden/>
              </w:rPr>
              <w:fldChar w:fldCharType="begin"/>
            </w:r>
            <w:r>
              <w:rPr>
                <w:noProof/>
                <w:webHidden/>
              </w:rPr>
              <w:instrText xml:space="preserve"> PAGEREF _Toc120625722 \h </w:instrText>
            </w:r>
            <w:r>
              <w:rPr>
                <w:noProof/>
                <w:webHidden/>
              </w:rPr>
            </w:r>
            <w:r>
              <w:rPr>
                <w:noProof/>
                <w:webHidden/>
              </w:rPr>
              <w:fldChar w:fldCharType="separate"/>
            </w:r>
            <w:r>
              <w:rPr>
                <w:noProof/>
                <w:webHidden/>
              </w:rPr>
              <w:t>37</w:t>
            </w:r>
            <w:r>
              <w:rPr>
                <w:noProof/>
                <w:webHidden/>
              </w:rPr>
              <w:fldChar w:fldCharType="end"/>
            </w:r>
          </w:hyperlink>
        </w:p>
        <w:p w14:paraId="3AD85E85" w14:textId="071E700E" w:rsidR="00AE5ED5" w:rsidRDefault="00AE5ED5">
          <w:pPr>
            <w:pStyle w:val="TOC1"/>
            <w:rPr>
              <w:rFonts w:eastAsiaTheme="minorEastAsia"/>
              <w:noProof/>
              <w:lang w:val="en-GB" w:eastAsia="en-GB"/>
            </w:rPr>
          </w:pPr>
          <w:hyperlink w:anchor="_Toc120625723" w:history="1">
            <w:r w:rsidRPr="008C438B">
              <w:rPr>
                <w:rStyle w:val="Hyperlink"/>
                <w:noProof/>
              </w:rPr>
              <w:t>5. Prototype Development</w:t>
            </w:r>
            <w:r>
              <w:rPr>
                <w:noProof/>
                <w:webHidden/>
              </w:rPr>
              <w:tab/>
            </w:r>
            <w:r>
              <w:rPr>
                <w:noProof/>
                <w:webHidden/>
              </w:rPr>
              <w:fldChar w:fldCharType="begin"/>
            </w:r>
            <w:r>
              <w:rPr>
                <w:noProof/>
                <w:webHidden/>
              </w:rPr>
              <w:instrText xml:space="preserve"> PAGEREF _Toc120625723 \h </w:instrText>
            </w:r>
            <w:r>
              <w:rPr>
                <w:noProof/>
                <w:webHidden/>
              </w:rPr>
            </w:r>
            <w:r>
              <w:rPr>
                <w:noProof/>
                <w:webHidden/>
              </w:rPr>
              <w:fldChar w:fldCharType="separate"/>
            </w:r>
            <w:r>
              <w:rPr>
                <w:noProof/>
                <w:webHidden/>
              </w:rPr>
              <w:t>38</w:t>
            </w:r>
            <w:r>
              <w:rPr>
                <w:noProof/>
                <w:webHidden/>
              </w:rPr>
              <w:fldChar w:fldCharType="end"/>
            </w:r>
          </w:hyperlink>
        </w:p>
        <w:p w14:paraId="19AEDF66" w14:textId="37E776BF" w:rsidR="00AE5ED5" w:rsidRDefault="00AE5ED5">
          <w:pPr>
            <w:pStyle w:val="TOC2"/>
            <w:rPr>
              <w:rFonts w:eastAsiaTheme="minorEastAsia"/>
              <w:noProof/>
              <w:lang w:val="en-GB" w:eastAsia="en-GB"/>
            </w:rPr>
          </w:pPr>
          <w:hyperlink w:anchor="_Toc120625724" w:history="1">
            <w:r w:rsidRPr="008C438B">
              <w:rPr>
                <w:rStyle w:val="Hyperlink"/>
                <w:noProof/>
              </w:rPr>
              <w:t xml:space="preserve">5.1. </w:t>
            </w:r>
            <w:r>
              <w:rPr>
                <w:rFonts w:eastAsiaTheme="minorEastAsia"/>
                <w:noProof/>
                <w:lang w:val="en-GB" w:eastAsia="en-GB"/>
              </w:rPr>
              <w:tab/>
            </w:r>
            <w:r w:rsidRPr="008C438B">
              <w:rPr>
                <w:rStyle w:val="Hyperlink"/>
                <w:noProof/>
              </w:rPr>
              <w:t>Introduction</w:t>
            </w:r>
            <w:r>
              <w:rPr>
                <w:noProof/>
                <w:webHidden/>
              </w:rPr>
              <w:tab/>
            </w:r>
            <w:r>
              <w:rPr>
                <w:noProof/>
                <w:webHidden/>
              </w:rPr>
              <w:fldChar w:fldCharType="begin"/>
            </w:r>
            <w:r>
              <w:rPr>
                <w:noProof/>
                <w:webHidden/>
              </w:rPr>
              <w:instrText xml:space="preserve"> PAGEREF _Toc120625724 \h </w:instrText>
            </w:r>
            <w:r>
              <w:rPr>
                <w:noProof/>
                <w:webHidden/>
              </w:rPr>
            </w:r>
            <w:r>
              <w:rPr>
                <w:noProof/>
                <w:webHidden/>
              </w:rPr>
              <w:fldChar w:fldCharType="separate"/>
            </w:r>
            <w:r>
              <w:rPr>
                <w:noProof/>
                <w:webHidden/>
              </w:rPr>
              <w:t>38</w:t>
            </w:r>
            <w:r>
              <w:rPr>
                <w:noProof/>
                <w:webHidden/>
              </w:rPr>
              <w:fldChar w:fldCharType="end"/>
            </w:r>
          </w:hyperlink>
        </w:p>
        <w:p w14:paraId="64BCFFAE" w14:textId="0D8E8670" w:rsidR="00AE5ED5" w:rsidRDefault="00AE5ED5">
          <w:pPr>
            <w:pStyle w:val="TOC2"/>
            <w:rPr>
              <w:rFonts w:eastAsiaTheme="minorEastAsia"/>
              <w:noProof/>
              <w:lang w:val="en-GB" w:eastAsia="en-GB"/>
            </w:rPr>
          </w:pPr>
          <w:hyperlink w:anchor="_Toc120625725" w:history="1">
            <w:r w:rsidRPr="008C438B">
              <w:rPr>
                <w:rStyle w:val="Hyperlink"/>
                <w:noProof/>
              </w:rPr>
              <w:t xml:space="preserve">5.2. </w:t>
            </w:r>
            <w:r>
              <w:rPr>
                <w:rFonts w:eastAsiaTheme="minorEastAsia"/>
                <w:noProof/>
                <w:lang w:val="en-GB" w:eastAsia="en-GB"/>
              </w:rPr>
              <w:tab/>
            </w:r>
            <w:r w:rsidRPr="008C438B">
              <w:rPr>
                <w:rStyle w:val="Hyperlink"/>
                <w:noProof/>
              </w:rPr>
              <w:t>Prototype Development</w:t>
            </w:r>
            <w:r>
              <w:rPr>
                <w:noProof/>
                <w:webHidden/>
              </w:rPr>
              <w:tab/>
            </w:r>
            <w:r>
              <w:rPr>
                <w:noProof/>
                <w:webHidden/>
              </w:rPr>
              <w:fldChar w:fldCharType="begin"/>
            </w:r>
            <w:r>
              <w:rPr>
                <w:noProof/>
                <w:webHidden/>
              </w:rPr>
              <w:instrText xml:space="preserve"> PAGEREF _Toc120625725 \h </w:instrText>
            </w:r>
            <w:r>
              <w:rPr>
                <w:noProof/>
                <w:webHidden/>
              </w:rPr>
            </w:r>
            <w:r>
              <w:rPr>
                <w:noProof/>
                <w:webHidden/>
              </w:rPr>
              <w:fldChar w:fldCharType="separate"/>
            </w:r>
            <w:r>
              <w:rPr>
                <w:noProof/>
                <w:webHidden/>
              </w:rPr>
              <w:t>38</w:t>
            </w:r>
            <w:r>
              <w:rPr>
                <w:noProof/>
                <w:webHidden/>
              </w:rPr>
              <w:fldChar w:fldCharType="end"/>
            </w:r>
          </w:hyperlink>
        </w:p>
        <w:p w14:paraId="41A995D2" w14:textId="05F4EFAB" w:rsidR="00AE5ED5" w:rsidRDefault="00AE5ED5">
          <w:pPr>
            <w:pStyle w:val="TOC3"/>
            <w:tabs>
              <w:tab w:val="right" w:leader="dot" w:pos="9016"/>
            </w:tabs>
            <w:rPr>
              <w:rFonts w:eastAsiaTheme="minorEastAsia"/>
              <w:noProof/>
              <w:lang w:val="en-GB" w:eastAsia="en-GB"/>
            </w:rPr>
          </w:pPr>
          <w:hyperlink w:anchor="_Toc120625726" w:history="1">
            <w:r w:rsidRPr="008C438B">
              <w:rPr>
                <w:rStyle w:val="Hyperlink"/>
                <w:noProof/>
              </w:rPr>
              <w:t>5.2.1 File Structure</w:t>
            </w:r>
            <w:r>
              <w:rPr>
                <w:noProof/>
                <w:webHidden/>
              </w:rPr>
              <w:tab/>
            </w:r>
            <w:r>
              <w:rPr>
                <w:noProof/>
                <w:webHidden/>
              </w:rPr>
              <w:fldChar w:fldCharType="begin"/>
            </w:r>
            <w:r>
              <w:rPr>
                <w:noProof/>
                <w:webHidden/>
              </w:rPr>
              <w:instrText xml:space="preserve"> PAGEREF _Toc120625726 \h </w:instrText>
            </w:r>
            <w:r>
              <w:rPr>
                <w:noProof/>
                <w:webHidden/>
              </w:rPr>
            </w:r>
            <w:r>
              <w:rPr>
                <w:noProof/>
                <w:webHidden/>
              </w:rPr>
              <w:fldChar w:fldCharType="separate"/>
            </w:r>
            <w:r>
              <w:rPr>
                <w:noProof/>
                <w:webHidden/>
              </w:rPr>
              <w:t>38</w:t>
            </w:r>
            <w:r>
              <w:rPr>
                <w:noProof/>
                <w:webHidden/>
              </w:rPr>
              <w:fldChar w:fldCharType="end"/>
            </w:r>
          </w:hyperlink>
        </w:p>
        <w:p w14:paraId="21E56A70" w14:textId="132B1005" w:rsidR="00AE5ED5" w:rsidRDefault="00AE5ED5">
          <w:pPr>
            <w:pStyle w:val="TOC3"/>
            <w:tabs>
              <w:tab w:val="right" w:leader="dot" w:pos="9016"/>
            </w:tabs>
            <w:rPr>
              <w:rFonts w:eastAsiaTheme="minorEastAsia"/>
              <w:noProof/>
              <w:lang w:val="en-GB" w:eastAsia="en-GB"/>
            </w:rPr>
          </w:pPr>
          <w:hyperlink w:anchor="_Toc120625727" w:history="1">
            <w:r w:rsidRPr="008C438B">
              <w:rPr>
                <w:rStyle w:val="Hyperlink"/>
                <w:noProof/>
              </w:rPr>
              <w:t>5.2.2 Front End Development</w:t>
            </w:r>
            <w:r>
              <w:rPr>
                <w:noProof/>
                <w:webHidden/>
              </w:rPr>
              <w:tab/>
            </w:r>
            <w:r>
              <w:rPr>
                <w:noProof/>
                <w:webHidden/>
              </w:rPr>
              <w:fldChar w:fldCharType="begin"/>
            </w:r>
            <w:r>
              <w:rPr>
                <w:noProof/>
                <w:webHidden/>
              </w:rPr>
              <w:instrText xml:space="preserve"> PAGEREF _Toc120625727 \h </w:instrText>
            </w:r>
            <w:r>
              <w:rPr>
                <w:noProof/>
                <w:webHidden/>
              </w:rPr>
            </w:r>
            <w:r>
              <w:rPr>
                <w:noProof/>
                <w:webHidden/>
              </w:rPr>
              <w:fldChar w:fldCharType="separate"/>
            </w:r>
            <w:r>
              <w:rPr>
                <w:noProof/>
                <w:webHidden/>
              </w:rPr>
              <w:t>39</w:t>
            </w:r>
            <w:r>
              <w:rPr>
                <w:noProof/>
                <w:webHidden/>
              </w:rPr>
              <w:fldChar w:fldCharType="end"/>
            </w:r>
          </w:hyperlink>
        </w:p>
        <w:p w14:paraId="793119A9" w14:textId="60E980B9" w:rsidR="00AE5ED5" w:rsidRDefault="00AE5ED5">
          <w:pPr>
            <w:pStyle w:val="TOC2"/>
            <w:rPr>
              <w:rFonts w:eastAsiaTheme="minorEastAsia"/>
              <w:noProof/>
              <w:lang w:val="en-GB" w:eastAsia="en-GB"/>
            </w:rPr>
          </w:pPr>
          <w:hyperlink w:anchor="_Toc120625728" w:history="1">
            <w:r w:rsidRPr="008C438B">
              <w:rPr>
                <w:rStyle w:val="Hyperlink"/>
                <w:noProof/>
              </w:rPr>
              <w:t xml:space="preserve">5.3. </w:t>
            </w:r>
            <w:r>
              <w:rPr>
                <w:rFonts w:eastAsiaTheme="minorEastAsia"/>
                <w:noProof/>
                <w:lang w:val="en-GB" w:eastAsia="en-GB"/>
              </w:rPr>
              <w:tab/>
            </w:r>
            <w:r w:rsidRPr="008C438B">
              <w:rPr>
                <w:rStyle w:val="Hyperlink"/>
                <w:noProof/>
              </w:rPr>
              <w:t>Conclusions</w:t>
            </w:r>
            <w:r>
              <w:rPr>
                <w:noProof/>
                <w:webHidden/>
              </w:rPr>
              <w:tab/>
            </w:r>
            <w:r>
              <w:rPr>
                <w:noProof/>
                <w:webHidden/>
              </w:rPr>
              <w:fldChar w:fldCharType="begin"/>
            </w:r>
            <w:r>
              <w:rPr>
                <w:noProof/>
                <w:webHidden/>
              </w:rPr>
              <w:instrText xml:space="preserve"> PAGEREF _Toc120625728 \h </w:instrText>
            </w:r>
            <w:r>
              <w:rPr>
                <w:noProof/>
                <w:webHidden/>
              </w:rPr>
            </w:r>
            <w:r>
              <w:rPr>
                <w:noProof/>
                <w:webHidden/>
              </w:rPr>
              <w:fldChar w:fldCharType="separate"/>
            </w:r>
            <w:r>
              <w:rPr>
                <w:noProof/>
                <w:webHidden/>
              </w:rPr>
              <w:t>41</w:t>
            </w:r>
            <w:r>
              <w:rPr>
                <w:noProof/>
                <w:webHidden/>
              </w:rPr>
              <w:fldChar w:fldCharType="end"/>
            </w:r>
          </w:hyperlink>
        </w:p>
        <w:p w14:paraId="6BB25377" w14:textId="25CFEA10" w:rsidR="00AE5ED5" w:rsidRDefault="00AE5ED5">
          <w:pPr>
            <w:pStyle w:val="TOC1"/>
            <w:rPr>
              <w:rFonts w:eastAsiaTheme="minorEastAsia"/>
              <w:noProof/>
              <w:lang w:val="en-GB" w:eastAsia="en-GB"/>
            </w:rPr>
          </w:pPr>
          <w:hyperlink w:anchor="_Toc120625729" w:history="1">
            <w:r w:rsidRPr="008C438B">
              <w:rPr>
                <w:rStyle w:val="Hyperlink"/>
                <w:noProof/>
              </w:rPr>
              <w:t>6. Issues and Future Work</w:t>
            </w:r>
            <w:r>
              <w:rPr>
                <w:noProof/>
                <w:webHidden/>
              </w:rPr>
              <w:tab/>
            </w:r>
            <w:r>
              <w:rPr>
                <w:noProof/>
                <w:webHidden/>
              </w:rPr>
              <w:fldChar w:fldCharType="begin"/>
            </w:r>
            <w:r>
              <w:rPr>
                <w:noProof/>
                <w:webHidden/>
              </w:rPr>
              <w:instrText xml:space="preserve"> PAGEREF _Toc120625729 \h </w:instrText>
            </w:r>
            <w:r>
              <w:rPr>
                <w:noProof/>
                <w:webHidden/>
              </w:rPr>
            </w:r>
            <w:r>
              <w:rPr>
                <w:noProof/>
                <w:webHidden/>
              </w:rPr>
              <w:fldChar w:fldCharType="separate"/>
            </w:r>
            <w:r>
              <w:rPr>
                <w:noProof/>
                <w:webHidden/>
              </w:rPr>
              <w:t>42</w:t>
            </w:r>
            <w:r>
              <w:rPr>
                <w:noProof/>
                <w:webHidden/>
              </w:rPr>
              <w:fldChar w:fldCharType="end"/>
            </w:r>
          </w:hyperlink>
        </w:p>
        <w:p w14:paraId="3338EBCD" w14:textId="78990002" w:rsidR="00AE5ED5" w:rsidRDefault="00AE5ED5">
          <w:pPr>
            <w:pStyle w:val="TOC2"/>
            <w:rPr>
              <w:rFonts w:eastAsiaTheme="minorEastAsia"/>
              <w:noProof/>
              <w:lang w:val="en-GB" w:eastAsia="en-GB"/>
            </w:rPr>
          </w:pPr>
          <w:hyperlink w:anchor="_Toc120625730" w:history="1">
            <w:r w:rsidRPr="008C438B">
              <w:rPr>
                <w:rStyle w:val="Hyperlink"/>
                <w:noProof/>
              </w:rPr>
              <w:t xml:space="preserve">6.1. </w:t>
            </w:r>
            <w:r>
              <w:rPr>
                <w:rFonts w:eastAsiaTheme="minorEastAsia"/>
                <w:noProof/>
                <w:lang w:val="en-GB" w:eastAsia="en-GB"/>
              </w:rPr>
              <w:tab/>
            </w:r>
            <w:r w:rsidRPr="008C438B">
              <w:rPr>
                <w:rStyle w:val="Hyperlink"/>
                <w:noProof/>
              </w:rPr>
              <w:t>Introduction</w:t>
            </w:r>
            <w:r>
              <w:rPr>
                <w:noProof/>
                <w:webHidden/>
              </w:rPr>
              <w:tab/>
            </w:r>
            <w:r>
              <w:rPr>
                <w:noProof/>
                <w:webHidden/>
              </w:rPr>
              <w:fldChar w:fldCharType="begin"/>
            </w:r>
            <w:r>
              <w:rPr>
                <w:noProof/>
                <w:webHidden/>
              </w:rPr>
              <w:instrText xml:space="preserve"> PAGEREF _Toc120625730 \h </w:instrText>
            </w:r>
            <w:r>
              <w:rPr>
                <w:noProof/>
                <w:webHidden/>
              </w:rPr>
            </w:r>
            <w:r>
              <w:rPr>
                <w:noProof/>
                <w:webHidden/>
              </w:rPr>
              <w:fldChar w:fldCharType="separate"/>
            </w:r>
            <w:r>
              <w:rPr>
                <w:noProof/>
                <w:webHidden/>
              </w:rPr>
              <w:t>42</w:t>
            </w:r>
            <w:r>
              <w:rPr>
                <w:noProof/>
                <w:webHidden/>
              </w:rPr>
              <w:fldChar w:fldCharType="end"/>
            </w:r>
          </w:hyperlink>
        </w:p>
        <w:p w14:paraId="29BADCC8" w14:textId="653E029D" w:rsidR="00AE5ED5" w:rsidRDefault="00AE5ED5">
          <w:pPr>
            <w:pStyle w:val="TOC2"/>
            <w:rPr>
              <w:rFonts w:eastAsiaTheme="minorEastAsia"/>
              <w:noProof/>
              <w:lang w:val="en-GB" w:eastAsia="en-GB"/>
            </w:rPr>
          </w:pPr>
          <w:hyperlink w:anchor="_Toc120625731" w:history="1">
            <w:r w:rsidRPr="008C438B">
              <w:rPr>
                <w:rStyle w:val="Hyperlink"/>
                <w:noProof/>
              </w:rPr>
              <w:t xml:space="preserve">6.2. </w:t>
            </w:r>
            <w:r>
              <w:rPr>
                <w:rFonts w:eastAsiaTheme="minorEastAsia"/>
                <w:noProof/>
                <w:lang w:val="en-GB" w:eastAsia="en-GB"/>
              </w:rPr>
              <w:tab/>
            </w:r>
            <w:r w:rsidRPr="008C438B">
              <w:rPr>
                <w:rStyle w:val="Hyperlink"/>
                <w:noProof/>
              </w:rPr>
              <w:t>Issues and Risks</w:t>
            </w:r>
            <w:r>
              <w:rPr>
                <w:noProof/>
                <w:webHidden/>
              </w:rPr>
              <w:tab/>
            </w:r>
            <w:r>
              <w:rPr>
                <w:noProof/>
                <w:webHidden/>
              </w:rPr>
              <w:fldChar w:fldCharType="begin"/>
            </w:r>
            <w:r>
              <w:rPr>
                <w:noProof/>
                <w:webHidden/>
              </w:rPr>
              <w:instrText xml:space="preserve"> PAGEREF _Toc120625731 \h </w:instrText>
            </w:r>
            <w:r>
              <w:rPr>
                <w:noProof/>
                <w:webHidden/>
              </w:rPr>
            </w:r>
            <w:r>
              <w:rPr>
                <w:noProof/>
                <w:webHidden/>
              </w:rPr>
              <w:fldChar w:fldCharType="separate"/>
            </w:r>
            <w:r>
              <w:rPr>
                <w:noProof/>
                <w:webHidden/>
              </w:rPr>
              <w:t>42</w:t>
            </w:r>
            <w:r>
              <w:rPr>
                <w:noProof/>
                <w:webHidden/>
              </w:rPr>
              <w:fldChar w:fldCharType="end"/>
            </w:r>
          </w:hyperlink>
        </w:p>
        <w:p w14:paraId="00B4BF2C" w14:textId="1C1186B9" w:rsidR="00AE5ED5" w:rsidRDefault="00AE5ED5">
          <w:pPr>
            <w:pStyle w:val="TOC3"/>
            <w:tabs>
              <w:tab w:val="right" w:leader="dot" w:pos="9016"/>
            </w:tabs>
            <w:rPr>
              <w:rFonts w:eastAsiaTheme="minorEastAsia"/>
              <w:noProof/>
              <w:lang w:val="en-GB" w:eastAsia="en-GB"/>
            </w:rPr>
          </w:pPr>
          <w:hyperlink w:anchor="_Toc120625732" w:history="1">
            <w:r w:rsidRPr="008C438B">
              <w:rPr>
                <w:rStyle w:val="Hyperlink"/>
                <w:noProof/>
              </w:rPr>
              <w:t>6.2.1 Time Constraints</w:t>
            </w:r>
            <w:r>
              <w:rPr>
                <w:noProof/>
                <w:webHidden/>
              </w:rPr>
              <w:tab/>
            </w:r>
            <w:r>
              <w:rPr>
                <w:noProof/>
                <w:webHidden/>
              </w:rPr>
              <w:fldChar w:fldCharType="begin"/>
            </w:r>
            <w:r>
              <w:rPr>
                <w:noProof/>
                <w:webHidden/>
              </w:rPr>
              <w:instrText xml:space="preserve"> PAGEREF _Toc120625732 \h </w:instrText>
            </w:r>
            <w:r>
              <w:rPr>
                <w:noProof/>
                <w:webHidden/>
              </w:rPr>
            </w:r>
            <w:r>
              <w:rPr>
                <w:noProof/>
                <w:webHidden/>
              </w:rPr>
              <w:fldChar w:fldCharType="separate"/>
            </w:r>
            <w:r>
              <w:rPr>
                <w:noProof/>
                <w:webHidden/>
              </w:rPr>
              <w:t>42</w:t>
            </w:r>
            <w:r>
              <w:rPr>
                <w:noProof/>
                <w:webHidden/>
              </w:rPr>
              <w:fldChar w:fldCharType="end"/>
            </w:r>
          </w:hyperlink>
        </w:p>
        <w:p w14:paraId="3116BEA5" w14:textId="580D1616" w:rsidR="00AE5ED5" w:rsidRDefault="00AE5ED5">
          <w:pPr>
            <w:pStyle w:val="TOC3"/>
            <w:tabs>
              <w:tab w:val="right" w:leader="dot" w:pos="9016"/>
            </w:tabs>
            <w:rPr>
              <w:rFonts w:eastAsiaTheme="minorEastAsia"/>
              <w:noProof/>
              <w:lang w:val="en-GB" w:eastAsia="en-GB"/>
            </w:rPr>
          </w:pPr>
          <w:hyperlink w:anchor="_Toc120625733" w:history="1">
            <w:r w:rsidRPr="008C438B">
              <w:rPr>
                <w:rStyle w:val="Hyperlink"/>
                <w:noProof/>
              </w:rPr>
              <w:t>6.2.2 Implementation of File Uploads</w:t>
            </w:r>
            <w:r>
              <w:rPr>
                <w:noProof/>
                <w:webHidden/>
              </w:rPr>
              <w:tab/>
            </w:r>
            <w:r>
              <w:rPr>
                <w:noProof/>
                <w:webHidden/>
              </w:rPr>
              <w:fldChar w:fldCharType="begin"/>
            </w:r>
            <w:r>
              <w:rPr>
                <w:noProof/>
                <w:webHidden/>
              </w:rPr>
              <w:instrText xml:space="preserve"> PAGEREF _Toc120625733 \h </w:instrText>
            </w:r>
            <w:r>
              <w:rPr>
                <w:noProof/>
                <w:webHidden/>
              </w:rPr>
            </w:r>
            <w:r>
              <w:rPr>
                <w:noProof/>
                <w:webHidden/>
              </w:rPr>
              <w:fldChar w:fldCharType="separate"/>
            </w:r>
            <w:r>
              <w:rPr>
                <w:noProof/>
                <w:webHidden/>
              </w:rPr>
              <w:t>42</w:t>
            </w:r>
            <w:r>
              <w:rPr>
                <w:noProof/>
                <w:webHidden/>
              </w:rPr>
              <w:fldChar w:fldCharType="end"/>
            </w:r>
          </w:hyperlink>
        </w:p>
        <w:p w14:paraId="509C9A9B" w14:textId="4DEA690F" w:rsidR="00AE5ED5" w:rsidRDefault="00AE5ED5">
          <w:pPr>
            <w:pStyle w:val="TOC3"/>
            <w:tabs>
              <w:tab w:val="right" w:leader="dot" w:pos="9016"/>
            </w:tabs>
            <w:rPr>
              <w:rFonts w:eastAsiaTheme="minorEastAsia"/>
              <w:noProof/>
              <w:lang w:val="en-GB" w:eastAsia="en-GB"/>
            </w:rPr>
          </w:pPr>
          <w:hyperlink w:anchor="_Toc120625734" w:history="1">
            <w:r w:rsidRPr="008C438B">
              <w:rPr>
                <w:rStyle w:val="Hyperlink"/>
                <w:noProof/>
              </w:rPr>
              <w:t>6.2.3 Architecture Development</w:t>
            </w:r>
            <w:r>
              <w:rPr>
                <w:noProof/>
                <w:webHidden/>
              </w:rPr>
              <w:tab/>
            </w:r>
            <w:r>
              <w:rPr>
                <w:noProof/>
                <w:webHidden/>
              </w:rPr>
              <w:fldChar w:fldCharType="begin"/>
            </w:r>
            <w:r>
              <w:rPr>
                <w:noProof/>
                <w:webHidden/>
              </w:rPr>
              <w:instrText xml:space="preserve"> PAGEREF _Toc120625734 \h </w:instrText>
            </w:r>
            <w:r>
              <w:rPr>
                <w:noProof/>
                <w:webHidden/>
              </w:rPr>
            </w:r>
            <w:r>
              <w:rPr>
                <w:noProof/>
                <w:webHidden/>
              </w:rPr>
              <w:fldChar w:fldCharType="separate"/>
            </w:r>
            <w:r>
              <w:rPr>
                <w:noProof/>
                <w:webHidden/>
              </w:rPr>
              <w:t>42</w:t>
            </w:r>
            <w:r>
              <w:rPr>
                <w:noProof/>
                <w:webHidden/>
              </w:rPr>
              <w:fldChar w:fldCharType="end"/>
            </w:r>
          </w:hyperlink>
        </w:p>
        <w:p w14:paraId="22E40969" w14:textId="0D76C6A1" w:rsidR="00AE5ED5" w:rsidRDefault="00AE5ED5">
          <w:pPr>
            <w:pStyle w:val="TOC3"/>
            <w:tabs>
              <w:tab w:val="right" w:leader="dot" w:pos="9016"/>
            </w:tabs>
            <w:rPr>
              <w:rFonts w:eastAsiaTheme="minorEastAsia"/>
              <w:noProof/>
              <w:lang w:val="en-GB" w:eastAsia="en-GB"/>
            </w:rPr>
          </w:pPr>
          <w:hyperlink w:anchor="_Toc120625735" w:history="1">
            <w:r w:rsidRPr="008C438B">
              <w:rPr>
                <w:rStyle w:val="Hyperlink"/>
                <w:noProof/>
              </w:rPr>
              <w:t>6.2.4 Performance Risks</w:t>
            </w:r>
            <w:r>
              <w:rPr>
                <w:noProof/>
                <w:webHidden/>
              </w:rPr>
              <w:tab/>
            </w:r>
            <w:r>
              <w:rPr>
                <w:noProof/>
                <w:webHidden/>
              </w:rPr>
              <w:fldChar w:fldCharType="begin"/>
            </w:r>
            <w:r>
              <w:rPr>
                <w:noProof/>
                <w:webHidden/>
              </w:rPr>
              <w:instrText xml:space="preserve"> PAGEREF _Toc120625735 \h </w:instrText>
            </w:r>
            <w:r>
              <w:rPr>
                <w:noProof/>
                <w:webHidden/>
              </w:rPr>
            </w:r>
            <w:r>
              <w:rPr>
                <w:noProof/>
                <w:webHidden/>
              </w:rPr>
              <w:fldChar w:fldCharType="separate"/>
            </w:r>
            <w:r>
              <w:rPr>
                <w:noProof/>
                <w:webHidden/>
              </w:rPr>
              <w:t>42</w:t>
            </w:r>
            <w:r>
              <w:rPr>
                <w:noProof/>
                <w:webHidden/>
              </w:rPr>
              <w:fldChar w:fldCharType="end"/>
            </w:r>
          </w:hyperlink>
        </w:p>
        <w:p w14:paraId="2149BBE4" w14:textId="41ADF3F7" w:rsidR="00AE5ED5" w:rsidRDefault="00AE5ED5">
          <w:pPr>
            <w:pStyle w:val="TOC2"/>
            <w:rPr>
              <w:rFonts w:eastAsiaTheme="minorEastAsia"/>
              <w:noProof/>
              <w:lang w:val="en-GB" w:eastAsia="en-GB"/>
            </w:rPr>
          </w:pPr>
          <w:hyperlink w:anchor="_Toc120625736" w:history="1">
            <w:r w:rsidRPr="008C438B">
              <w:rPr>
                <w:rStyle w:val="Hyperlink"/>
                <w:noProof/>
              </w:rPr>
              <w:t xml:space="preserve">6.3. </w:t>
            </w:r>
            <w:r>
              <w:rPr>
                <w:rFonts w:eastAsiaTheme="minorEastAsia"/>
                <w:noProof/>
                <w:lang w:val="en-GB" w:eastAsia="en-GB"/>
              </w:rPr>
              <w:tab/>
            </w:r>
            <w:r w:rsidRPr="008C438B">
              <w:rPr>
                <w:rStyle w:val="Hyperlink"/>
                <w:noProof/>
              </w:rPr>
              <w:t>Plans and Future Work</w:t>
            </w:r>
            <w:r>
              <w:rPr>
                <w:noProof/>
                <w:webHidden/>
              </w:rPr>
              <w:tab/>
            </w:r>
            <w:r>
              <w:rPr>
                <w:noProof/>
                <w:webHidden/>
              </w:rPr>
              <w:fldChar w:fldCharType="begin"/>
            </w:r>
            <w:r>
              <w:rPr>
                <w:noProof/>
                <w:webHidden/>
              </w:rPr>
              <w:instrText xml:space="preserve"> PAGEREF _Toc120625736 \h </w:instrText>
            </w:r>
            <w:r>
              <w:rPr>
                <w:noProof/>
                <w:webHidden/>
              </w:rPr>
            </w:r>
            <w:r>
              <w:rPr>
                <w:noProof/>
                <w:webHidden/>
              </w:rPr>
              <w:fldChar w:fldCharType="separate"/>
            </w:r>
            <w:r>
              <w:rPr>
                <w:noProof/>
                <w:webHidden/>
              </w:rPr>
              <w:t>42</w:t>
            </w:r>
            <w:r>
              <w:rPr>
                <w:noProof/>
                <w:webHidden/>
              </w:rPr>
              <w:fldChar w:fldCharType="end"/>
            </w:r>
          </w:hyperlink>
        </w:p>
        <w:p w14:paraId="24B9DCE4" w14:textId="4B222021" w:rsidR="00AE5ED5" w:rsidRDefault="00AE5ED5">
          <w:pPr>
            <w:pStyle w:val="TOC3"/>
            <w:tabs>
              <w:tab w:val="right" w:leader="dot" w:pos="9016"/>
            </w:tabs>
            <w:rPr>
              <w:rFonts w:eastAsiaTheme="minorEastAsia"/>
              <w:noProof/>
              <w:lang w:val="en-GB" w:eastAsia="en-GB"/>
            </w:rPr>
          </w:pPr>
          <w:hyperlink w:anchor="_Toc120625737" w:history="1">
            <w:r w:rsidRPr="008C438B">
              <w:rPr>
                <w:rStyle w:val="Hyperlink"/>
                <w:noProof/>
              </w:rPr>
              <w:t>Deliverable</w:t>
            </w:r>
            <w:r>
              <w:rPr>
                <w:noProof/>
                <w:webHidden/>
              </w:rPr>
              <w:tab/>
            </w:r>
            <w:r>
              <w:rPr>
                <w:noProof/>
                <w:webHidden/>
              </w:rPr>
              <w:fldChar w:fldCharType="begin"/>
            </w:r>
            <w:r>
              <w:rPr>
                <w:noProof/>
                <w:webHidden/>
              </w:rPr>
              <w:instrText xml:space="preserve"> PAGEREF _Toc120625737 \h </w:instrText>
            </w:r>
            <w:r>
              <w:rPr>
                <w:noProof/>
                <w:webHidden/>
              </w:rPr>
            </w:r>
            <w:r>
              <w:rPr>
                <w:noProof/>
                <w:webHidden/>
              </w:rPr>
              <w:fldChar w:fldCharType="separate"/>
            </w:r>
            <w:r>
              <w:rPr>
                <w:noProof/>
                <w:webHidden/>
              </w:rPr>
              <w:t>43</w:t>
            </w:r>
            <w:r>
              <w:rPr>
                <w:noProof/>
                <w:webHidden/>
              </w:rPr>
              <w:fldChar w:fldCharType="end"/>
            </w:r>
          </w:hyperlink>
        </w:p>
        <w:p w14:paraId="095BE01D" w14:textId="094FC27E" w:rsidR="00AE5ED5" w:rsidRDefault="00AE5ED5">
          <w:pPr>
            <w:pStyle w:val="TOC3"/>
            <w:tabs>
              <w:tab w:val="right" w:leader="dot" w:pos="9016"/>
            </w:tabs>
            <w:rPr>
              <w:rFonts w:eastAsiaTheme="minorEastAsia"/>
              <w:noProof/>
              <w:lang w:val="en-GB" w:eastAsia="en-GB"/>
            </w:rPr>
          </w:pPr>
          <w:hyperlink w:anchor="_Toc120625738" w:history="1">
            <w:r w:rsidRPr="008C438B">
              <w:rPr>
                <w:rStyle w:val="Hyperlink"/>
                <w:noProof/>
              </w:rPr>
              <w:t>Date</w:t>
            </w:r>
            <w:r>
              <w:rPr>
                <w:noProof/>
                <w:webHidden/>
              </w:rPr>
              <w:tab/>
            </w:r>
            <w:r>
              <w:rPr>
                <w:noProof/>
                <w:webHidden/>
              </w:rPr>
              <w:fldChar w:fldCharType="begin"/>
            </w:r>
            <w:r>
              <w:rPr>
                <w:noProof/>
                <w:webHidden/>
              </w:rPr>
              <w:instrText xml:space="preserve"> PAGEREF _Toc120625738 \h </w:instrText>
            </w:r>
            <w:r>
              <w:rPr>
                <w:noProof/>
                <w:webHidden/>
              </w:rPr>
            </w:r>
            <w:r>
              <w:rPr>
                <w:noProof/>
                <w:webHidden/>
              </w:rPr>
              <w:fldChar w:fldCharType="separate"/>
            </w:r>
            <w:r>
              <w:rPr>
                <w:noProof/>
                <w:webHidden/>
              </w:rPr>
              <w:t>43</w:t>
            </w:r>
            <w:r>
              <w:rPr>
                <w:noProof/>
                <w:webHidden/>
              </w:rPr>
              <w:fldChar w:fldCharType="end"/>
            </w:r>
          </w:hyperlink>
        </w:p>
        <w:p w14:paraId="24B15E60" w14:textId="16EAB94D" w:rsidR="00AE5ED5" w:rsidRDefault="00AE5ED5">
          <w:pPr>
            <w:pStyle w:val="TOC3"/>
            <w:tabs>
              <w:tab w:val="left" w:pos="1320"/>
              <w:tab w:val="right" w:leader="dot" w:pos="9016"/>
            </w:tabs>
            <w:rPr>
              <w:rFonts w:eastAsiaTheme="minorEastAsia"/>
              <w:noProof/>
              <w:lang w:val="en-GB" w:eastAsia="en-GB"/>
            </w:rPr>
          </w:pPr>
          <w:hyperlink w:anchor="_Toc120625739" w:history="1">
            <w:r w:rsidRPr="008C438B">
              <w:rPr>
                <w:rStyle w:val="Hyperlink"/>
                <w:noProof/>
              </w:rPr>
              <w:t xml:space="preserve">6.3.1. </w:t>
            </w:r>
            <w:r>
              <w:rPr>
                <w:rFonts w:eastAsiaTheme="minorEastAsia"/>
                <w:noProof/>
                <w:lang w:val="en-GB" w:eastAsia="en-GB"/>
              </w:rPr>
              <w:tab/>
            </w:r>
            <w:r w:rsidRPr="008C438B">
              <w:rPr>
                <w:rStyle w:val="Hyperlink"/>
                <w:noProof/>
              </w:rPr>
              <w:t>GANTT Chart</w:t>
            </w:r>
            <w:r>
              <w:rPr>
                <w:noProof/>
                <w:webHidden/>
              </w:rPr>
              <w:tab/>
            </w:r>
            <w:r>
              <w:rPr>
                <w:noProof/>
                <w:webHidden/>
              </w:rPr>
              <w:fldChar w:fldCharType="begin"/>
            </w:r>
            <w:r>
              <w:rPr>
                <w:noProof/>
                <w:webHidden/>
              </w:rPr>
              <w:instrText xml:space="preserve"> PAGEREF _Toc120625739 \h </w:instrText>
            </w:r>
            <w:r>
              <w:rPr>
                <w:noProof/>
                <w:webHidden/>
              </w:rPr>
            </w:r>
            <w:r>
              <w:rPr>
                <w:noProof/>
                <w:webHidden/>
              </w:rPr>
              <w:fldChar w:fldCharType="separate"/>
            </w:r>
            <w:r>
              <w:rPr>
                <w:noProof/>
                <w:webHidden/>
              </w:rPr>
              <w:t>43</w:t>
            </w:r>
            <w:r>
              <w:rPr>
                <w:noProof/>
                <w:webHidden/>
              </w:rPr>
              <w:fldChar w:fldCharType="end"/>
            </w:r>
          </w:hyperlink>
        </w:p>
        <w:p w14:paraId="437E584D" w14:textId="5CA9F2FE" w:rsidR="00AE5ED5" w:rsidRDefault="00AE5ED5">
          <w:pPr>
            <w:pStyle w:val="TOC1"/>
            <w:rPr>
              <w:rFonts w:eastAsiaTheme="minorEastAsia"/>
              <w:noProof/>
              <w:lang w:val="en-GB" w:eastAsia="en-GB"/>
            </w:rPr>
          </w:pPr>
          <w:hyperlink w:anchor="_Toc120625740" w:history="1">
            <w:r w:rsidRPr="008C438B">
              <w:rPr>
                <w:rStyle w:val="Hyperlink"/>
                <w:noProof/>
              </w:rPr>
              <w:t>Bibliography</w:t>
            </w:r>
            <w:r>
              <w:rPr>
                <w:noProof/>
                <w:webHidden/>
              </w:rPr>
              <w:tab/>
            </w:r>
            <w:r>
              <w:rPr>
                <w:noProof/>
                <w:webHidden/>
              </w:rPr>
              <w:fldChar w:fldCharType="begin"/>
            </w:r>
            <w:r>
              <w:rPr>
                <w:noProof/>
                <w:webHidden/>
              </w:rPr>
              <w:instrText xml:space="preserve"> PAGEREF _Toc120625740 \h </w:instrText>
            </w:r>
            <w:r>
              <w:rPr>
                <w:noProof/>
                <w:webHidden/>
              </w:rPr>
            </w:r>
            <w:r>
              <w:rPr>
                <w:noProof/>
                <w:webHidden/>
              </w:rPr>
              <w:fldChar w:fldCharType="separate"/>
            </w:r>
            <w:r>
              <w:rPr>
                <w:noProof/>
                <w:webHidden/>
              </w:rPr>
              <w:t>45</w:t>
            </w:r>
            <w:r>
              <w:rPr>
                <w:noProof/>
                <w:webHidden/>
              </w:rPr>
              <w:fldChar w:fldCharType="end"/>
            </w:r>
          </w:hyperlink>
        </w:p>
        <w:p w14:paraId="66C5C772" w14:textId="610E4A20" w:rsidR="009B697E" w:rsidRDefault="00D34EAE">
          <w:r>
            <w:rPr>
              <w:b/>
              <w:bCs/>
              <w:noProof/>
            </w:rPr>
            <w:fldChar w:fldCharType="end"/>
          </w:r>
          <w:commentRangeEnd w:id="2"/>
          <w:r>
            <w:rPr>
              <w:rStyle w:val="CommentReference"/>
            </w:rPr>
            <w:commentReference w:id="2"/>
          </w:r>
        </w:p>
      </w:sdtContent>
    </w:sdt>
    <w:p w14:paraId="4C8153E1" w14:textId="39D5AC68" w:rsidR="009B697E" w:rsidRDefault="009B697E"/>
    <w:p w14:paraId="5543D9C9" w14:textId="2706E337" w:rsidR="007F6367" w:rsidRDefault="007F6367"/>
    <w:p w14:paraId="4E477DBC" w14:textId="6445A778" w:rsidR="007F6367" w:rsidRDefault="007F6367"/>
    <w:p w14:paraId="5F369603" w14:textId="56A24AB6" w:rsidR="007F6367" w:rsidRDefault="007F6367">
      <w:pPr>
        <w:rPr>
          <w:ins w:id="3" w:author=" " w:date="2022-11-15T19:54:00Z"/>
        </w:rPr>
      </w:pPr>
    </w:p>
    <w:p w14:paraId="2B18FF56" w14:textId="37F77E41" w:rsidR="00396B1A" w:rsidRDefault="00396B1A">
      <w:pPr>
        <w:rPr>
          <w:ins w:id="4" w:author=" " w:date="2022-11-15T19:54:00Z"/>
        </w:rPr>
      </w:pPr>
    </w:p>
    <w:p w14:paraId="2CB35CC8" w14:textId="60277FF3" w:rsidR="00396B1A" w:rsidRDefault="00396B1A">
      <w:pPr>
        <w:rPr>
          <w:ins w:id="5" w:author="Maya O Connell" w:date="2022-11-18T10:36:00Z"/>
        </w:rPr>
      </w:pPr>
    </w:p>
    <w:p w14:paraId="66647294" w14:textId="2BB5365A" w:rsidR="00EB3AA3" w:rsidRDefault="00EB3AA3">
      <w:pPr>
        <w:pStyle w:val="TOCHeading"/>
        <w:pPrChange w:id="6" w:author="Maya O Connell" w:date="2022-11-18T10:37:00Z">
          <w:pPr/>
        </w:pPrChange>
      </w:pPr>
      <w:ins w:id="7" w:author="Maya O Connell" w:date="2022-11-18T10:37:00Z">
        <w:r>
          <w:t>Table of Figures</w:t>
        </w:r>
      </w:ins>
    </w:p>
    <w:p w14:paraId="6BD21C96" w14:textId="6B33412E" w:rsidR="007F6367" w:rsidDel="00396B1A" w:rsidRDefault="007F6367">
      <w:pPr>
        <w:rPr>
          <w:del w:id="8" w:author=" " w:date="2022-11-15T19:54:00Z"/>
        </w:rPr>
      </w:pPr>
    </w:p>
    <w:p w14:paraId="28586BA9" w14:textId="5A485CBB" w:rsidR="007F6367" w:rsidDel="00396B1A" w:rsidRDefault="007F6367">
      <w:pPr>
        <w:rPr>
          <w:del w:id="9" w:author=" " w:date="2022-11-15T19:54:00Z"/>
        </w:rPr>
      </w:pPr>
    </w:p>
    <w:p w14:paraId="251A48A1" w14:textId="7EEFD0B9" w:rsidR="007F6367" w:rsidDel="00396B1A" w:rsidRDefault="007F6367">
      <w:pPr>
        <w:rPr>
          <w:del w:id="10" w:author=" " w:date="2022-11-15T19:54:00Z"/>
        </w:rPr>
      </w:pPr>
    </w:p>
    <w:p w14:paraId="54A85FB8" w14:textId="51273494" w:rsidR="007F6367" w:rsidDel="00396B1A" w:rsidRDefault="007F6367">
      <w:pPr>
        <w:rPr>
          <w:del w:id="11" w:author=" " w:date="2022-11-15T19:54:00Z"/>
        </w:rPr>
      </w:pPr>
    </w:p>
    <w:p w14:paraId="0E820B59" w14:textId="6818F6D7" w:rsidR="007F6367" w:rsidDel="00396B1A" w:rsidRDefault="007F6367">
      <w:pPr>
        <w:rPr>
          <w:del w:id="12" w:author=" " w:date="2022-11-15T19:54:00Z"/>
        </w:rPr>
      </w:pPr>
    </w:p>
    <w:p w14:paraId="3E27EA4D" w14:textId="20C29795" w:rsidR="007F6367" w:rsidDel="00396B1A" w:rsidRDefault="007F6367">
      <w:pPr>
        <w:rPr>
          <w:del w:id="13" w:author=" " w:date="2022-11-15T19:54:00Z"/>
        </w:rPr>
      </w:pPr>
    </w:p>
    <w:p w14:paraId="7027789B" w14:textId="2BE2A062" w:rsidR="007F6367" w:rsidDel="00396B1A" w:rsidRDefault="007F6367">
      <w:pPr>
        <w:rPr>
          <w:del w:id="14" w:author=" " w:date="2022-11-15T19:54:00Z"/>
        </w:rPr>
      </w:pPr>
    </w:p>
    <w:p w14:paraId="4F517479" w14:textId="3B844BC9" w:rsidR="007F6367" w:rsidDel="00396B1A" w:rsidRDefault="007F6367">
      <w:pPr>
        <w:rPr>
          <w:del w:id="15" w:author=" " w:date="2022-11-15T19:54:00Z"/>
        </w:rPr>
      </w:pPr>
    </w:p>
    <w:p w14:paraId="02D6055E" w14:textId="5B904E25" w:rsidR="007F6367" w:rsidDel="00396B1A" w:rsidRDefault="007F6367">
      <w:pPr>
        <w:rPr>
          <w:del w:id="16" w:author=" " w:date="2022-11-15T19:54:00Z"/>
        </w:rPr>
      </w:pPr>
    </w:p>
    <w:p w14:paraId="7D6FA392" w14:textId="01B008A9" w:rsidR="007F6367" w:rsidDel="00121F89" w:rsidRDefault="007F6367" w:rsidP="007F6367">
      <w:pPr>
        <w:pStyle w:val="TOCHeading"/>
        <w:rPr>
          <w:del w:id="17" w:author=" " w:date="2022-11-12T11:39:00Z"/>
        </w:rPr>
      </w:pPr>
      <w:del w:id="18" w:author=" " w:date="2022-11-12T11:39:00Z">
        <w:r w:rsidDel="00121F89">
          <w:delText>Table of Figures</w:delText>
        </w:r>
      </w:del>
    </w:p>
    <w:p w14:paraId="6132E27C" w14:textId="75478ADC" w:rsidR="00EB3AA3" w:rsidRDefault="00121F89">
      <w:pPr>
        <w:pStyle w:val="TableofFigures"/>
        <w:tabs>
          <w:tab w:val="right" w:leader="dot" w:pos="9016"/>
        </w:tabs>
        <w:rPr>
          <w:ins w:id="19" w:author="Maya O Connell" w:date="2022-11-18T10:36:00Z"/>
          <w:rFonts w:eastAsiaTheme="minorEastAsia"/>
          <w:noProof/>
          <w:lang w:val="en-GB" w:eastAsia="en-GB"/>
        </w:rPr>
      </w:pPr>
      <w:ins w:id="20" w:author=" " w:date="2022-11-12T11:40:00Z">
        <w:r>
          <w:fldChar w:fldCharType="begin"/>
        </w:r>
        <w:r>
          <w:instrText xml:space="preserve"> TOC \h \z \c "Figure" </w:instrText>
        </w:r>
      </w:ins>
      <w:r>
        <w:fldChar w:fldCharType="separate"/>
      </w:r>
      <w:ins w:id="21" w:author="Maya O Connell" w:date="2022-11-18T10:36:00Z">
        <w:r w:rsidR="00EB3AA3" w:rsidRPr="000219F4">
          <w:rPr>
            <w:rStyle w:val="Hyperlink"/>
            <w:noProof/>
          </w:rPr>
          <w:fldChar w:fldCharType="begin"/>
        </w:r>
        <w:r w:rsidR="00EB3AA3" w:rsidRPr="000219F4">
          <w:rPr>
            <w:rStyle w:val="Hyperlink"/>
            <w:noProof/>
          </w:rPr>
          <w:instrText xml:space="preserve"> </w:instrText>
        </w:r>
        <w:r w:rsidR="00EB3AA3">
          <w:rPr>
            <w:noProof/>
          </w:rPr>
          <w:instrText>HYPERLINK \l "_Toc119660200"</w:instrText>
        </w:r>
        <w:r w:rsidR="00EB3AA3" w:rsidRPr="000219F4">
          <w:rPr>
            <w:rStyle w:val="Hyperlink"/>
            <w:noProof/>
          </w:rPr>
          <w:instrText xml:space="preserve"> </w:instrText>
        </w:r>
        <w:r w:rsidR="00EB3AA3" w:rsidRPr="000219F4">
          <w:rPr>
            <w:rStyle w:val="Hyperlink"/>
            <w:noProof/>
          </w:rPr>
        </w:r>
        <w:r w:rsidR="00EB3AA3" w:rsidRPr="000219F4">
          <w:rPr>
            <w:rStyle w:val="Hyperlink"/>
            <w:noProof/>
          </w:rPr>
          <w:fldChar w:fldCharType="separate"/>
        </w:r>
        <w:r w:rsidR="00EB3AA3" w:rsidRPr="000219F4">
          <w:rPr>
            <w:rStyle w:val="Hyperlink"/>
            <w:noProof/>
          </w:rPr>
          <w:t xml:space="preserve">Figure 1 Moodle Environment Course Overview </w:t>
        </w:r>
        <w:r w:rsidR="00EB3AA3" w:rsidRPr="000219F4">
          <w:rPr>
            <w:rStyle w:val="Hyperlink"/>
            <w:rFonts w:ascii="Calibri" w:hAnsi="Calibri" w:cs="Calibri"/>
            <w:noProof/>
          </w:rPr>
          <w:t>(Mount Orange School, 2022)</w:t>
        </w:r>
        <w:r w:rsidR="00EB3AA3">
          <w:rPr>
            <w:noProof/>
            <w:webHidden/>
          </w:rPr>
          <w:tab/>
        </w:r>
        <w:r w:rsidR="00EB3AA3">
          <w:rPr>
            <w:noProof/>
            <w:webHidden/>
          </w:rPr>
          <w:fldChar w:fldCharType="begin"/>
        </w:r>
        <w:r w:rsidR="00EB3AA3">
          <w:rPr>
            <w:noProof/>
            <w:webHidden/>
          </w:rPr>
          <w:instrText xml:space="preserve"> PAGEREF _Toc119660200 \h </w:instrText>
        </w:r>
      </w:ins>
      <w:r w:rsidR="00EB3AA3">
        <w:rPr>
          <w:noProof/>
          <w:webHidden/>
        </w:rPr>
      </w:r>
      <w:r w:rsidR="00EB3AA3">
        <w:rPr>
          <w:noProof/>
          <w:webHidden/>
        </w:rPr>
        <w:fldChar w:fldCharType="separate"/>
      </w:r>
      <w:ins w:id="22" w:author="Maya O Connell" w:date="2022-11-18T10:36:00Z">
        <w:r w:rsidR="00EB3AA3">
          <w:rPr>
            <w:noProof/>
            <w:webHidden/>
          </w:rPr>
          <w:t>13</w:t>
        </w:r>
        <w:r w:rsidR="00EB3AA3">
          <w:rPr>
            <w:noProof/>
            <w:webHidden/>
          </w:rPr>
          <w:fldChar w:fldCharType="end"/>
        </w:r>
        <w:r w:rsidR="00EB3AA3" w:rsidRPr="000219F4">
          <w:rPr>
            <w:rStyle w:val="Hyperlink"/>
            <w:noProof/>
          </w:rPr>
          <w:fldChar w:fldCharType="end"/>
        </w:r>
      </w:ins>
    </w:p>
    <w:p w14:paraId="78279146" w14:textId="35AEABAB" w:rsidR="00EB3AA3" w:rsidRDefault="00EB3AA3">
      <w:pPr>
        <w:pStyle w:val="TableofFigures"/>
        <w:tabs>
          <w:tab w:val="right" w:leader="dot" w:pos="9016"/>
        </w:tabs>
        <w:rPr>
          <w:ins w:id="23" w:author="Maya O Connell" w:date="2022-11-18T10:36:00Z"/>
          <w:rFonts w:eastAsiaTheme="minorEastAsia"/>
          <w:noProof/>
          <w:lang w:val="en-GB" w:eastAsia="en-GB"/>
        </w:rPr>
      </w:pPr>
      <w:ins w:id="24" w:author="Maya O Connell" w:date="2022-11-18T10:36:00Z">
        <w:r w:rsidRPr="000219F4">
          <w:rPr>
            <w:rStyle w:val="Hyperlink"/>
            <w:noProof/>
          </w:rPr>
          <w:fldChar w:fldCharType="begin"/>
        </w:r>
        <w:r w:rsidRPr="000219F4">
          <w:rPr>
            <w:rStyle w:val="Hyperlink"/>
            <w:noProof/>
          </w:rPr>
          <w:instrText xml:space="preserve"> </w:instrText>
        </w:r>
        <w:r>
          <w:rPr>
            <w:noProof/>
          </w:rPr>
          <w:instrText>HYPERLINK \l "_Toc119660201"</w:instrText>
        </w:r>
        <w:r w:rsidRPr="000219F4">
          <w:rPr>
            <w:rStyle w:val="Hyperlink"/>
            <w:noProof/>
          </w:rPr>
          <w:instrText xml:space="preserve"> </w:instrText>
        </w:r>
        <w:r w:rsidRPr="000219F4">
          <w:rPr>
            <w:rStyle w:val="Hyperlink"/>
            <w:noProof/>
          </w:rPr>
        </w:r>
        <w:r w:rsidRPr="000219F4">
          <w:rPr>
            <w:rStyle w:val="Hyperlink"/>
            <w:noProof/>
          </w:rPr>
          <w:fldChar w:fldCharType="separate"/>
        </w:r>
        <w:r w:rsidRPr="000219F4">
          <w:rPr>
            <w:rStyle w:val="Hyperlink"/>
            <w:noProof/>
          </w:rPr>
          <w:t xml:space="preserve">Figure 2 Moodle Environment Course Page </w:t>
        </w:r>
        <w:r w:rsidRPr="000219F4">
          <w:rPr>
            <w:rStyle w:val="Hyperlink"/>
            <w:rFonts w:ascii="Calibri" w:hAnsi="Calibri" w:cs="Calibri"/>
            <w:noProof/>
          </w:rPr>
          <w:t>(Mount Orange School, 2022)</w:t>
        </w:r>
        <w:r>
          <w:rPr>
            <w:noProof/>
            <w:webHidden/>
          </w:rPr>
          <w:tab/>
        </w:r>
        <w:r>
          <w:rPr>
            <w:noProof/>
            <w:webHidden/>
          </w:rPr>
          <w:fldChar w:fldCharType="begin"/>
        </w:r>
        <w:r>
          <w:rPr>
            <w:noProof/>
            <w:webHidden/>
          </w:rPr>
          <w:instrText xml:space="preserve"> PAGEREF _Toc119660201 \h </w:instrText>
        </w:r>
      </w:ins>
      <w:r>
        <w:rPr>
          <w:noProof/>
          <w:webHidden/>
        </w:rPr>
      </w:r>
      <w:r>
        <w:rPr>
          <w:noProof/>
          <w:webHidden/>
        </w:rPr>
        <w:fldChar w:fldCharType="separate"/>
      </w:r>
      <w:ins w:id="25" w:author="Maya O Connell" w:date="2022-11-18T10:36:00Z">
        <w:r>
          <w:rPr>
            <w:noProof/>
            <w:webHidden/>
          </w:rPr>
          <w:t>13</w:t>
        </w:r>
        <w:r>
          <w:rPr>
            <w:noProof/>
            <w:webHidden/>
          </w:rPr>
          <w:fldChar w:fldCharType="end"/>
        </w:r>
        <w:r w:rsidRPr="000219F4">
          <w:rPr>
            <w:rStyle w:val="Hyperlink"/>
            <w:noProof/>
          </w:rPr>
          <w:fldChar w:fldCharType="end"/>
        </w:r>
      </w:ins>
    </w:p>
    <w:p w14:paraId="20FD2FA8" w14:textId="6CBC1B5E" w:rsidR="00EB3AA3" w:rsidRDefault="00EB3AA3">
      <w:pPr>
        <w:pStyle w:val="TableofFigures"/>
        <w:tabs>
          <w:tab w:val="right" w:leader="dot" w:pos="9016"/>
        </w:tabs>
        <w:rPr>
          <w:ins w:id="26" w:author="Maya O Connell" w:date="2022-11-18T10:36:00Z"/>
          <w:rFonts w:eastAsiaTheme="minorEastAsia"/>
          <w:noProof/>
          <w:lang w:val="en-GB" w:eastAsia="en-GB"/>
        </w:rPr>
      </w:pPr>
      <w:ins w:id="27" w:author="Maya O Connell" w:date="2022-11-18T10:36:00Z">
        <w:r w:rsidRPr="000219F4">
          <w:rPr>
            <w:rStyle w:val="Hyperlink"/>
            <w:noProof/>
          </w:rPr>
          <w:fldChar w:fldCharType="begin"/>
        </w:r>
        <w:r w:rsidRPr="000219F4">
          <w:rPr>
            <w:rStyle w:val="Hyperlink"/>
            <w:noProof/>
          </w:rPr>
          <w:instrText xml:space="preserve"> </w:instrText>
        </w:r>
        <w:r>
          <w:rPr>
            <w:noProof/>
          </w:rPr>
          <w:instrText>HYPERLINK \l "_Toc119660202"</w:instrText>
        </w:r>
        <w:r w:rsidRPr="000219F4">
          <w:rPr>
            <w:rStyle w:val="Hyperlink"/>
            <w:noProof/>
          </w:rPr>
          <w:instrText xml:space="preserve"> </w:instrText>
        </w:r>
        <w:r w:rsidRPr="000219F4">
          <w:rPr>
            <w:rStyle w:val="Hyperlink"/>
            <w:noProof/>
          </w:rPr>
        </w:r>
        <w:r w:rsidRPr="000219F4">
          <w:rPr>
            <w:rStyle w:val="Hyperlink"/>
            <w:noProof/>
          </w:rPr>
          <w:fldChar w:fldCharType="separate"/>
        </w:r>
        <w:r w:rsidRPr="000219F4">
          <w:rPr>
            <w:rStyle w:val="Hyperlink"/>
            <w:noProof/>
          </w:rPr>
          <w:t xml:space="preserve">Figure 3 Blackboard Learn Courses </w:t>
        </w:r>
        <w:r w:rsidRPr="000219F4">
          <w:rPr>
            <w:rStyle w:val="Hyperlink"/>
            <w:rFonts w:ascii="Calibri" w:hAnsi="Calibri" w:cs="Calibri"/>
            <w:noProof/>
          </w:rPr>
          <w:t>(Try Blackboard | Blackboard, no date)</w:t>
        </w:r>
        <w:r>
          <w:rPr>
            <w:noProof/>
            <w:webHidden/>
          </w:rPr>
          <w:tab/>
        </w:r>
        <w:r>
          <w:rPr>
            <w:noProof/>
            <w:webHidden/>
          </w:rPr>
          <w:fldChar w:fldCharType="begin"/>
        </w:r>
        <w:r>
          <w:rPr>
            <w:noProof/>
            <w:webHidden/>
          </w:rPr>
          <w:instrText xml:space="preserve"> PAGEREF _Toc119660202 \h </w:instrText>
        </w:r>
      </w:ins>
      <w:r>
        <w:rPr>
          <w:noProof/>
          <w:webHidden/>
        </w:rPr>
      </w:r>
      <w:r>
        <w:rPr>
          <w:noProof/>
          <w:webHidden/>
        </w:rPr>
        <w:fldChar w:fldCharType="separate"/>
      </w:r>
      <w:ins w:id="28" w:author="Maya O Connell" w:date="2022-11-18T10:36:00Z">
        <w:r>
          <w:rPr>
            <w:noProof/>
            <w:webHidden/>
          </w:rPr>
          <w:t>14</w:t>
        </w:r>
        <w:r>
          <w:rPr>
            <w:noProof/>
            <w:webHidden/>
          </w:rPr>
          <w:fldChar w:fldCharType="end"/>
        </w:r>
        <w:r w:rsidRPr="000219F4">
          <w:rPr>
            <w:rStyle w:val="Hyperlink"/>
            <w:noProof/>
          </w:rPr>
          <w:fldChar w:fldCharType="end"/>
        </w:r>
      </w:ins>
    </w:p>
    <w:p w14:paraId="2C19F203" w14:textId="5AEB6227" w:rsidR="00EB3AA3" w:rsidRDefault="00EB3AA3">
      <w:pPr>
        <w:pStyle w:val="TableofFigures"/>
        <w:tabs>
          <w:tab w:val="right" w:leader="dot" w:pos="9016"/>
        </w:tabs>
        <w:rPr>
          <w:ins w:id="29" w:author="Maya O Connell" w:date="2022-11-18T10:36:00Z"/>
          <w:rFonts w:eastAsiaTheme="minorEastAsia"/>
          <w:noProof/>
          <w:lang w:val="en-GB" w:eastAsia="en-GB"/>
        </w:rPr>
      </w:pPr>
      <w:ins w:id="30" w:author="Maya O Connell" w:date="2022-11-18T10:36:00Z">
        <w:r w:rsidRPr="000219F4">
          <w:rPr>
            <w:rStyle w:val="Hyperlink"/>
            <w:noProof/>
          </w:rPr>
          <w:fldChar w:fldCharType="begin"/>
        </w:r>
        <w:r w:rsidRPr="000219F4">
          <w:rPr>
            <w:rStyle w:val="Hyperlink"/>
            <w:noProof/>
          </w:rPr>
          <w:instrText xml:space="preserve"> </w:instrText>
        </w:r>
        <w:r>
          <w:rPr>
            <w:noProof/>
          </w:rPr>
          <w:instrText>HYPERLINK \l "_Toc119660203"</w:instrText>
        </w:r>
        <w:r w:rsidRPr="000219F4">
          <w:rPr>
            <w:rStyle w:val="Hyperlink"/>
            <w:noProof/>
          </w:rPr>
          <w:instrText xml:space="preserve"> </w:instrText>
        </w:r>
        <w:r w:rsidRPr="000219F4">
          <w:rPr>
            <w:rStyle w:val="Hyperlink"/>
            <w:noProof/>
          </w:rPr>
        </w:r>
        <w:r w:rsidRPr="000219F4">
          <w:rPr>
            <w:rStyle w:val="Hyperlink"/>
            <w:noProof/>
          </w:rPr>
          <w:fldChar w:fldCharType="separate"/>
        </w:r>
        <w:r w:rsidRPr="000219F4">
          <w:rPr>
            <w:rStyle w:val="Hyperlink"/>
            <w:noProof/>
          </w:rPr>
          <w:t>Figure 4 Vevox Poll Question with displayed answers as session creator</w:t>
        </w:r>
        <w:r w:rsidRPr="000219F4">
          <w:rPr>
            <w:rStyle w:val="Hyperlink"/>
            <w:rFonts w:ascii="Calibri" w:hAnsi="Calibri" w:cs="Calibri"/>
            <w:noProof/>
          </w:rPr>
          <w:t>(Vevox, 2022)</w:t>
        </w:r>
        <w:r>
          <w:rPr>
            <w:noProof/>
            <w:webHidden/>
          </w:rPr>
          <w:tab/>
        </w:r>
        <w:r>
          <w:rPr>
            <w:noProof/>
            <w:webHidden/>
          </w:rPr>
          <w:fldChar w:fldCharType="begin"/>
        </w:r>
        <w:r>
          <w:rPr>
            <w:noProof/>
            <w:webHidden/>
          </w:rPr>
          <w:instrText xml:space="preserve"> PAGEREF _Toc119660203 \h </w:instrText>
        </w:r>
      </w:ins>
      <w:r>
        <w:rPr>
          <w:noProof/>
          <w:webHidden/>
        </w:rPr>
      </w:r>
      <w:r>
        <w:rPr>
          <w:noProof/>
          <w:webHidden/>
        </w:rPr>
        <w:fldChar w:fldCharType="separate"/>
      </w:r>
      <w:ins w:id="31" w:author="Maya O Connell" w:date="2022-11-18T10:36:00Z">
        <w:r>
          <w:rPr>
            <w:noProof/>
            <w:webHidden/>
          </w:rPr>
          <w:t>15</w:t>
        </w:r>
        <w:r>
          <w:rPr>
            <w:noProof/>
            <w:webHidden/>
          </w:rPr>
          <w:fldChar w:fldCharType="end"/>
        </w:r>
        <w:r w:rsidRPr="000219F4">
          <w:rPr>
            <w:rStyle w:val="Hyperlink"/>
            <w:noProof/>
          </w:rPr>
          <w:fldChar w:fldCharType="end"/>
        </w:r>
      </w:ins>
    </w:p>
    <w:p w14:paraId="7A66167B" w14:textId="2D6F962B" w:rsidR="00EB3AA3" w:rsidRDefault="00EB3AA3">
      <w:pPr>
        <w:pStyle w:val="TableofFigures"/>
        <w:tabs>
          <w:tab w:val="right" w:leader="dot" w:pos="9016"/>
        </w:tabs>
        <w:rPr>
          <w:ins w:id="32" w:author="Maya O Connell" w:date="2022-11-18T10:36:00Z"/>
          <w:rFonts w:eastAsiaTheme="minorEastAsia"/>
          <w:noProof/>
          <w:lang w:val="en-GB" w:eastAsia="en-GB"/>
        </w:rPr>
      </w:pPr>
      <w:ins w:id="33" w:author="Maya O Connell" w:date="2022-11-18T10:36:00Z">
        <w:r w:rsidRPr="000219F4">
          <w:rPr>
            <w:rStyle w:val="Hyperlink"/>
            <w:noProof/>
          </w:rPr>
          <w:fldChar w:fldCharType="begin"/>
        </w:r>
        <w:r w:rsidRPr="000219F4">
          <w:rPr>
            <w:rStyle w:val="Hyperlink"/>
            <w:noProof/>
          </w:rPr>
          <w:instrText xml:space="preserve"> </w:instrText>
        </w:r>
        <w:r>
          <w:rPr>
            <w:noProof/>
          </w:rPr>
          <w:instrText>HYPERLINK \l "_Toc119660204"</w:instrText>
        </w:r>
        <w:r w:rsidRPr="000219F4">
          <w:rPr>
            <w:rStyle w:val="Hyperlink"/>
            <w:noProof/>
          </w:rPr>
          <w:instrText xml:space="preserve"> </w:instrText>
        </w:r>
        <w:r w:rsidRPr="000219F4">
          <w:rPr>
            <w:rStyle w:val="Hyperlink"/>
            <w:noProof/>
          </w:rPr>
        </w:r>
        <w:r w:rsidRPr="000219F4">
          <w:rPr>
            <w:rStyle w:val="Hyperlink"/>
            <w:noProof/>
          </w:rPr>
          <w:fldChar w:fldCharType="separate"/>
        </w:r>
        <w:r w:rsidRPr="000219F4">
          <w:rPr>
            <w:rStyle w:val="Hyperlink"/>
            <w:noProof/>
          </w:rPr>
          <w:t xml:space="preserve">Figure 5 Vevox Q&amp;A Board as session creator </w:t>
        </w:r>
        <w:r w:rsidRPr="000219F4">
          <w:rPr>
            <w:rStyle w:val="Hyperlink"/>
            <w:rFonts w:ascii="Calibri" w:hAnsi="Calibri" w:cs="Calibri"/>
            <w:noProof/>
          </w:rPr>
          <w:t>(Vevox, 2022)</w:t>
        </w:r>
        <w:r>
          <w:rPr>
            <w:noProof/>
            <w:webHidden/>
          </w:rPr>
          <w:tab/>
        </w:r>
        <w:r>
          <w:rPr>
            <w:noProof/>
            <w:webHidden/>
          </w:rPr>
          <w:fldChar w:fldCharType="begin"/>
        </w:r>
        <w:r>
          <w:rPr>
            <w:noProof/>
            <w:webHidden/>
          </w:rPr>
          <w:instrText xml:space="preserve"> PAGEREF _Toc119660204 \h </w:instrText>
        </w:r>
      </w:ins>
      <w:r>
        <w:rPr>
          <w:noProof/>
          <w:webHidden/>
        </w:rPr>
      </w:r>
      <w:r>
        <w:rPr>
          <w:noProof/>
          <w:webHidden/>
        </w:rPr>
        <w:fldChar w:fldCharType="separate"/>
      </w:r>
      <w:ins w:id="34" w:author="Maya O Connell" w:date="2022-11-18T10:36:00Z">
        <w:r>
          <w:rPr>
            <w:noProof/>
            <w:webHidden/>
          </w:rPr>
          <w:t>15</w:t>
        </w:r>
        <w:r>
          <w:rPr>
            <w:noProof/>
            <w:webHidden/>
          </w:rPr>
          <w:fldChar w:fldCharType="end"/>
        </w:r>
        <w:r w:rsidRPr="000219F4">
          <w:rPr>
            <w:rStyle w:val="Hyperlink"/>
            <w:noProof/>
          </w:rPr>
          <w:fldChar w:fldCharType="end"/>
        </w:r>
      </w:ins>
    </w:p>
    <w:p w14:paraId="39797222" w14:textId="49A29836" w:rsidR="00EB3AA3" w:rsidRDefault="00EB3AA3">
      <w:pPr>
        <w:pStyle w:val="TableofFigures"/>
        <w:tabs>
          <w:tab w:val="right" w:leader="dot" w:pos="9016"/>
        </w:tabs>
        <w:rPr>
          <w:ins w:id="35" w:author="Maya O Connell" w:date="2022-11-18T10:36:00Z"/>
          <w:rFonts w:eastAsiaTheme="minorEastAsia"/>
          <w:noProof/>
          <w:lang w:val="en-GB" w:eastAsia="en-GB"/>
        </w:rPr>
      </w:pPr>
      <w:ins w:id="36" w:author="Maya O Connell" w:date="2022-11-18T10:36:00Z">
        <w:r w:rsidRPr="000219F4">
          <w:rPr>
            <w:rStyle w:val="Hyperlink"/>
            <w:noProof/>
          </w:rPr>
          <w:fldChar w:fldCharType="begin"/>
        </w:r>
        <w:r w:rsidRPr="000219F4">
          <w:rPr>
            <w:rStyle w:val="Hyperlink"/>
            <w:noProof/>
          </w:rPr>
          <w:instrText xml:space="preserve"> </w:instrText>
        </w:r>
        <w:r>
          <w:rPr>
            <w:noProof/>
          </w:rPr>
          <w:instrText>HYPERLINK \l "_Toc119660205"</w:instrText>
        </w:r>
        <w:r w:rsidRPr="000219F4">
          <w:rPr>
            <w:rStyle w:val="Hyperlink"/>
            <w:noProof/>
          </w:rPr>
          <w:instrText xml:space="preserve"> </w:instrText>
        </w:r>
        <w:r w:rsidRPr="000219F4">
          <w:rPr>
            <w:rStyle w:val="Hyperlink"/>
            <w:noProof/>
          </w:rPr>
        </w:r>
        <w:r w:rsidRPr="000219F4">
          <w:rPr>
            <w:rStyle w:val="Hyperlink"/>
            <w:noProof/>
          </w:rPr>
          <w:fldChar w:fldCharType="separate"/>
        </w:r>
        <w:r w:rsidRPr="000219F4">
          <w:rPr>
            <w:rStyle w:val="Hyperlink"/>
            <w:noProof/>
          </w:rPr>
          <w:t xml:space="preserve">Figure 6 Vevox Joined Session </w:t>
        </w:r>
        <w:r w:rsidRPr="000219F4">
          <w:rPr>
            <w:rStyle w:val="Hyperlink"/>
            <w:rFonts w:ascii="Calibri" w:hAnsi="Calibri" w:cs="Calibri"/>
            <w:noProof/>
          </w:rPr>
          <w:t>(Vevox, 2022)</w:t>
        </w:r>
        <w:r>
          <w:rPr>
            <w:noProof/>
            <w:webHidden/>
          </w:rPr>
          <w:tab/>
        </w:r>
        <w:r>
          <w:rPr>
            <w:noProof/>
            <w:webHidden/>
          </w:rPr>
          <w:fldChar w:fldCharType="begin"/>
        </w:r>
        <w:r>
          <w:rPr>
            <w:noProof/>
            <w:webHidden/>
          </w:rPr>
          <w:instrText xml:space="preserve"> PAGEREF _Toc119660205 \h </w:instrText>
        </w:r>
      </w:ins>
      <w:r>
        <w:rPr>
          <w:noProof/>
          <w:webHidden/>
        </w:rPr>
      </w:r>
      <w:r>
        <w:rPr>
          <w:noProof/>
          <w:webHidden/>
        </w:rPr>
        <w:fldChar w:fldCharType="separate"/>
      </w:r>
      <w:ins w:id="37" w:author="Maya O Connell" w:date="2022-11-18T10:36:00Z">
        <w:r>
          <w:rPr>
            <w:noProof/>
            <w:webHidden/>
          </w:rPr>
          <w:t>16</w:t>
        </w:r>
        <w:r>
          <w:rPr>
            <w:noProof/>
            <w:webHidden/>
          </w:rPr>
          <w:fldChar w:fldCharType="end"/>
        </w:r>
        <w:r w:rsidRPr="000219F4">
          <w:rPr>
            <w:rStyle w:val="Hyperlink"/>
            <w:noProof/>
          </w:rPr>
          <w:fldChar w:fldCharType="end"/>
        </w:r>
      </w:ins>
    </w:p>
    <w:p w14:paraId="031C492A" w14:textId="6D3990F2" w:rsidR="00EB3AA3" w:rsidRDefault="00EB3AA3">
      <w:pPr>
        <w:pStyle w:val="TableofFigures"/>
        <w:tabs>
          <w:tab w:val="right" w:leader="dot" w:pos="9016"/>
        </w:tabs>
        <w:rPr>
          <w:ins w:id="38" w:author="Maya O Connell" w:date="2022-11-18T10:36:00Z"/>
          <w:rFonts w:eastAsiaTheme="minorEastAsia"/>
          <w:noProof/>
          <w:lang w:val="en-GB" w:eastAsia="en-GB"/>
        </w:rPr>
      </w:pPr>
      <w:ins w:id="39" w:author="Maya O Connell" w:date="2022-11-18T10:36:00Z">
        <w:r w:rsidRPr="000219F4">
          <w:rPr>
            <w:rStyle w:val="Hyperlink"/>
            <w:noProof/>
          </w:rPr>
          <w:fldChar w:fldCharType="begin"/>
        </w:r>
        <w:r w:rsidRPr="000219F4">
          <w:rPr>
            <w:rStyle w:val="Hyperlink"/>
            <w:noProof/>
          </w:rPr>
          <w:instrText xml:space="preserve"> </w:instrText>
        </w:r>
        <w:r>
          <w:rPr>
            <w:noProof/>
          </w:rPr>
          <w:instrText>HYPERLINK \l "_Toc119660206"</w:instrText>
        </w:r>
        <w:r w:rsidRPr="000219F4">
          <w:rPr>
            <w:rStyle w:val="Hyperlink"/>
            <w:noProof/>
          </w:rPr>
          <w:instrText xml:space="preserve"> </w:instrText>
        </w:r>
        <w:r w:rsidRPr="000219F4">
          <w:rPr>
            <w:rStyle w:val="Hyperlink"/>
            <w:noProof/>
          </w:rPr>
        </w:r>
        <w:r w:rsidRPr="000219F4">
          <w:rPr>
            <w:rStyle w:val="Hyperlink"/>
            <w:noProof/>
          </w:rPr>
          <w:fldChar w:fldCharType="separate"/>
        </w:r>
        <w:r w:rsidRPr="000219F4">
          <w:rPr>
            <w:rStyle w:val="Hyperlink"/>
            <w:noProof/>
          </w:rPr>
          <w:t xml:space="preserve">Figure 7 Stack Overflow Most Popular Web Frameworks  </w:t>
        </w:r>
        <w:r w:rsidRPr="000219F4">
          <w:rPr>
            <w:rStyle w:val="Hyperlink"/>
            <w:rFonts w:ascii="Calibri" w:hAnsi="Calibri" w:cs="Calibri"/>
            <w:noProof/>
          </w:rPr>
          <w:t>(Stack Overflow Developer Survey 2021, 2021)</w:t>
        </w:r>
        <w:r>
          <w:rPr>
            <w:noProof/>
            <w:webHidden/>
          </w:rPr>
          <w:tab/>
        </w:r>
        <w:r>
          <w:rPr>
            <w:noProof/>
            <w:webHidden/>
          </w:rPr>
          <w:fldChar w:fldCharType="begin"/>
        </w:r>
        <w:r>
          <w:rPr>
            <w:noProof/>
            <w:webHidden/>
          </w:rPr>
          <w:instrText xml:space="preserve"> PAGEREF _Toc119660206 \h </w:instrText>
        </w:r>
      </w:ins>
      <w:r>
        <w:rPr>
          <w:noProof/>
          <w:webHidden/>
        </w:rPr>
      </w:r>
      <w:r>
        <w:rPr>
          <w:noProof/>
          <w:webHidden/>
        </w:rPr>
        <w:fldChar w:fldCharType="separate"/>
      </w:r>
      <w:ins w:id="40" w:author="Maya O Connell" w:date="2022-11-18T10:36:00Z">
        <w:r>
          <w:rPr>
            <w:noProof/>
            <w:webHidden/>
          </w:rPr>
          <w:t>17</w:t>
        </w:r>
        <w:r>
          <w:rPr>
            <w:noProof/>
            <w:webHidden/>
          </w:rPr>
          <w:fldChar w:fldCharType="end"/>
        </w:r>
        <w:r w:rsidRPr="000219F4">
          <w:rPr>
            <w:rStyle w:val="Hyperlink"/>
            <w:noProof/>
          </w:rPr>
          <w:fldChar w:fldCharType="end"/>
        </w:r>
      </w:ins>
    </w:p>
    <w:p w14:paraId="6F2F7652" w14:textId="06F34FA7" w:rsidR="00EB3AA3" w:rsidRDefault="00EB3AA3">
      <w:pPr>
        <w:pStyle w:val="TableofFigures"/>
        <w:tabs>
          <w:tab w:val="right" w:leader="dot" w:pos="9016"/>
        </w:tabs>
        <w:rPr>
          <w:ins w:id="41" w:author="Maya O Connell" w:date="2022-11-18T10:36:00Z"/>
          <w:rFonts w:eastAsiaTheme="minorEastAsia"/>
          <w:noProof/>
          <w:lang w:val="en-GB" w:eastAsia="en-GB"/>
        </w:rPr>
      </w:pPr>
      <w:ins w:id="42" w:author="Maya O Connell" w:date="2022-11-18T10:36:00Z">
        <w:r w:rsidRPr="000219F4">
          <w:rPr>
            <w:rStyle w:val="Hyperlink"/>
            <w:noProof/>
          </w:rPr>
          <w:fldChar w:fldCharType="begin"/>
        </w:r>
        <w:r w:rsidRPr="000219F4">
          <w:rPr>
            <w:rStyle w:val="Hyperlink"/>
            <w:noProof/>
          </w:rPr>
          <w:instrText xml:space="preserve"> </w:instrText>
        </w:r>
        <w:r>
          <w:rPr>
            <w:noProof/>
          </w:rPr>
          <w:instrText>HYPERLINK \l "_Toc119660207"</w:instrText>
        </w:r>
        <w:r w:rsidRPr="000219F4">
          <w:rPr>
            <w:rStyle w:val="Hyperlink"/>
            <w:noProof/>
          </w:rPr>
          <w:instrText xml:space="preserve"> </w:instrText>
        </w:r>
        <w:r w:rsidRPr="000219F4">
          <w:rPr>
            <w:rStyle w:val="Hyperlink"/>
            <w:noProof/>
          </w:rPr>
        </w:r>
        <w:r w:rsidRPr="000219F4">
          <w:rPr>
            <w:rStyle w:val="Hyperlink"/>
            <w:noProof/>
          </w:rPr>
          <w:fldChar w:fldCharType="separate"/>
        </w:r>
        <w:r w:rsidRPr="000219F4">
          <w:rPr>
            <w:rStyle w:val="Hyperlink"/>
            <w:noProof/>
          </w:rPr>
          <w:t xml:space="preserve">Figure 8 Waterfall Method </w:t>
        </w:r>
        <w:r w:rsidRPr="000219F4">
          <w:rPr>
            <w:rStyle w:val="Hyperlink"/>
            <w:rFonts w:ascii="Calibri" w:hAnsi="Calibri" w:cs="Calibri"/>
            <w:noProof/>
          </w:rPr>
          <w:t>(Sami, 2018)</w:t>
        </w:r>
        <w:r>
          <w:rPr>
            <w:noProof/>
            <w:webHidden/>
          </w:rPr>
          <w:tab/>
        </w:r>
        <w:r>
          <w:rPr>
            <w:noProof/>
            <w:webHidden/>
          </w:rPr>
          <w:fldChar w:fldCharType="begin"/>
        </w:r>
        <w:r>
          <w:rPr>
            <w:noProof/>
            <w:webHidden/>
          </w:rPr>
          <w:instrText xml:space="preserve"> PAGEREF _Toc119660207 \h </w:instrText>
        </w:r>
      </w:ins>
      <w:r>
        <w:rPr>
          <w:noProof/>
          <w:webHidden/>
        </w:rPr>
      </w:r>
      <w:r>
        <w:rPr>
          <w:noProof/>
          <w:webHidden/>
        </w:rPr>
        <w:fldChar w:fldCharType="separate"/>
      </w:r>
      <w:ins w:id="43" w:author="Maya O Connell" w:date="2022-11-18T10:36:00Z">
        <w:r>
          <w:rPr>
            <w:noProof/>
            <w:webHidden/>
          </w:rPr>
          <w:t>22</w:t>
        </w:r>
        <w:r>
          <w:rPr>
            <w:noProof/>
            <w:webHidden/>
          </w:rPr>
          <w:fldChar w:fldCharType="end"/>
        </w:r>
        <w:r w:rsidRPr="000219F4">
          <w:rPr>
            <w:rStyle w:val="Hyperlink"/>
            <w:noProof/>
          </w:rPr>
          <w:fldChar w:fldCharType="end"/>
        </w:r>
      </w:ins>
    </w:p>
    <w:p w14:paraId="0ADB0C20" w14:textId="19DE2E20" w:rsidR="00EB3AA3" w:rsidRDefault="00EB3AA3">
      <w:pPr>
        <w:pStyle w:val="TableofFigures"/>
        <w:tabs>
          <w:tab w:val="right" w:leader="dot" w:pos="9016"/>
        </w:tabs>
        <w:rPr>
          <w:ins w:id="44" w:author="Maya O Connell" w:date="2022-11-18T10:36:00Z"/>
          <w:rFonts w:eastAsiaTheme="minorEastAsia"/>
          <w:noProof/>
          <w:lang w:val="en-GB" w:eastAsia="en-GB"/>
        </w:rPr>
      </w:pPr>
      <w:ins w:id="45" w:author="Maya O Connell" w:date="2022-11-18T10:36:00Z">
        <w:r w:rsidRPr="000219F4">
          <w:rPr>
            <w:rStyle w:val="Hyperlink"/>
            <w:noProof/>
          </w:rPr>
          <w:fldChar w:fldCharType="begin"/>
        </w:r>
        <w:r w:rsidRPr="000219F4">
          <w:rPr>
            <w:rStyle w:val="Hyperlink"/>
            <w:noProof/>
          </w:rPr>
          <w:instrText xml:space="preserve"> </w:instrText>
        </w:r>
        <w:r>
          <w:rPr>
            <w:noProof/>
          </w:rPr>
          <w:instrText>HYPERLINK \l "_Toc119660208"</w:instrText>
        </w:r>
        <w:r w:rsidRPr="000219F4">
          <w:rPr>
            <w:rStyle w:val="Hyperlink"/>
            <w:noProof/>
          </w:rPr>
          <w:instrText xml:space="preserve"> </w:instrText>
        </w:r>
        <w:r w:rsidRPr="000219F4">
          <w:rPr>
            <w:rStyle w:val="Hyperlink"/>
            <w:noProof/>
          </w:rPr>
        </w:r>
        <w:r w:rsidRPr="000219F4">
          <w:rPr>
            <w:rStyle w:val="Hyperlink"/>
            <w:noProof/>
          </w:rPr>
          <w:fldChar w:fldCharType="separate"/>
        </w:r>
        <w:r w:rsidRPr="000219F4">
          <w:rPr>
            <w:rStyle w:val="Hyperlink"/>
            <w:noProof/>
          </w:rPr>
          <w:t xml:space="preserve">Figure 9 Agile Development Cycle </w:t>
        </w:r>
        <w:r w:rsidRPr="000219F4">
          <w:rPr>
            <w:rStyle w:val="Hyperlink"/>
            <w:rFonts w:ascii="Calibri" w:hAnsi="Calibri" w:cs="Calibri"/>
            <w:noProof/>
          </w:rPr>
          <w:t>(Santos, 2021)</w:t>
        </w:r>
        <w:r>
          <w:rPr>
            <w:noProof/>
            <w:webHidden/>
          </w:rPr>
          <w:tab/>
        </w:r>
        <w:r>
          <w:rPr>
            <w:noProof/>
            <w:webHidden/>
          </w:rPr>
          <w:fldChar w:fldCharType="begin"/>
        </w:r>
        <w:r>
          <w:rPr>
            <w:noProof/>
            <w:webHidden/>
          </w:rPr>
          <w:instrText xml:space="preserve"> PAGEREF _Toc119660208 \h </w:instrText>
        </w:r>
      </w:ins>
      <w:r>
        <w:rPr>
          <w:noProof/>
          <w:webHidden/>
        </w:rPr>
      </w:r>
      <w:r>
        <w:rPr>
          <w:noProof/>
          <w:webHidden/>
        </w:rPr>
        <w:fldChar w:fldCharType="separate"/>
      </w:r>
      <w:ins w:id="46" w:author="Maya O Connell" w:date="2022-11-18T10:36:00Z">
        <w:r>
          <w:rPr>
            <w:noProof/>
            <w:webHidden/>
          </w:rPr>
          <w:t>22</w:t>
        </w:r>
        <w:r>
          <w:rPr>
            <w:noProof/>
            <w:webHidden/>
          </w:rPr>
          <w:fldChar w:fldCharType="end"/>
        </w:r>
        <w:r w:rsidRPr="000219F4">
          <w:rPr>
            <w:rStyle w:val="Hyperlink"/>
            <w:noProof/>
          </w:rPr>
          <w:fldChar w:fldCharType="end"/>
        </w:r>
      </w:ins>
    </w:p>
    <w:p w14:paraId="106CD410" w14:textId="455ADA41" w:rsidR="00EB3AA3" w:rsidRDefault="00EB3AA3">
      <w:pPr>
        <w:pStyle w:val="TableofFigures"/>
        <w:tabs>
          <w:tab w:val="right" w:leader="dot" w:pos="9016"/>
        </w:tabs>
        <w:rPr>
          <w:ins w:id="47" w:author="Maya O Connell" w:date="2022-11-18T10:36:00Z"/>
          <w:rFonts w:eastAsiaTheme="minorEastAsia"/>
          <w:noProof/>
          <w:lang w:val="en-GB" w:eastAsia="en-GB"/>
        </w:rPr>
      </w:pPr>
      <w:ins w:id="48" w:author="Maya O Connell" w:date="2022-11-18T10:36:00Z">
        <w:r w:rsidRPr="000219F4">
          <w:rPr>
            <w:rStyle w:val="Hyperlink"/>
            <w:noProof/>
          </w:rPr>
          <w:fldChar w:fldCharType="begin"/>
        </w:r>
        <w:r w:rsidRPr="000219F4">
          <w:rPr>
            <w:rStyle w:val="Hyperlink"/>
            <w:noProof/>
          </w:rPr>
          <w:instrText xml:space="preserve"> </w:instrText>
        </w:r>
        <w:r>
          <w:rPr>
            <w:noProof/>
          </w:rPr>
          <w:instrText>HYPERLINK \l "_Toc119660209"</w:instrText>
        </w:r>
        <w:r w:rsidRPr="000219F4">
          <w:rPr>
            <w:rStyle w:val="Hyperlink"/>
            <w:noProof/>
          </w:rPr>
          <w:instrText xml:space="preserve"> </w:instrText>
        </w:r>
        <w:r w:rsidRPr="000219F4">
          <w:rPr>
            <w:rStyle w:val="Hyperlink"/>
            <w:noProof/>
          </w:rPr>
        </w:r>
        <w:r w:rsidRPr="000219F4">
          <w:rPr>
            <w:rStyle w:val="Hyperlink"/>
            <w:noProof/>
          </w:rPr>
          <w:fldChar w:fldCharType="separate"/>
        </w:r>
        <w:r w:rsidRPr="000219F4">
          <w:rPr>
            <w:rStyle w:val="Hyperlink"/>
            <w:noProof/>
          </w:rPr>
          <w:t xml:space="preserve">Figure 10 Scrum Methodology </w:t>
        </w:r>
        <w:r w:rsidRPr="000219F4">
          <w:rPr>
            <w:rStyle w:val="Hyperlink"/>
            <w:rFonts w:ascii="Calibri" w:hAnsi="Calibri" w:cs="Calibri"/>
            <w:noProof/>
          </w:rPr>
          <w:t>(Premium Vector | Agile development methodology. software developments sprint, develop process management and scrum sprints illustration, no date)</w:t>
        </w:r>
        <w:r>
          <w:rPr>
            <w:noProof/>
            <w:webHidden/>
          </w:rPr>
          <w:tab/>
        </w:r>
        <w:r>
          <w:rPr>
            <w:noProof/>
            <w:webHidden/>
          </w:rPr>
          <w:fldChar w:fldCharType="begin"/>
        </w:r>
        <w:r>
          <w:rPr>
            <w:noProof/>
            <w:webHidden/>
          </w:rPr>
          <w:instrText xml:space="preserve"> PAGEREF _Toc119660209 \h </w:instrText>
        </w:r>
      </w:ins>
      <w:r>
        <w:rPr>
          <w:noProof/>
          <w:webHidden/>
        </w:rPr>
      </w:r>
      <w:r>
        <w:rPr>
          <w:noProof/>
          <w:webHidden/>
        </w:rPr>
        <w:fldChar w:fldCharType="separate"/>
      </w:r>
      <w:ins w:id="49" w:author="Maya O Connell" w:date="2022-11-18T10:36:00Z">
        <w:r>
          <w:rPr>
            <w:noProof/>
            <w:webHidden/>
          </w:rPr>
          <w:t>23</w:t>
        </w:r>
        <w:r>
          <w:rPr>
            <w:noProof/>
            <w:webHidden/>
          </w:rPr>
          <w:fldChar w:fldCharType="end"/>
        </w:r>
        <w:r w:rsidRPr="000219F4">
          <w:rPr>
            <w:rStyle w:val="Hyperlink"/>
            <w:noProof/>
          </w:rPr>
          <w:fldChar w:fldCharType="end"/>
        </w:r>
      </w:ins>
    </w:p>
    <w:p w14:paraId="3A101246" w14:textId="0156C930" w:rsidR="00EB3AA3" w:rsidRDefault="00EB3AA3">
      <w:pPr>
        <w:pStyle w:val="TableofFigures"/>
        <w:tabs>
          <w:tab w:val="right" w:leader="dot" w:pos="9016"/>
        </w:tabs>
        <w:rPr>
          <w:ins w:id="50" w:author="Maya O Connell" w:date="2022-11-18T10:36:00Z"/>
          <w:rFonts w:eastAsiaTheme="minorEastAsia"/>
          <w:noProof/>
          <w:lang w:val="en-GB" w:eastAsia="en-GB"/>
        </w:rPr>
      </w:pPr>
      <w:ins w:id="51" w:author="Maya O Connell" w:date="2022-11-18T10:36:00Z">
        <w:r w:rsidRPr="000219F4">
          <w:rPr>
            <w:rStyle w:val="Hyperlink"/>
            <w:noProof/>
          </w:rPr>
          <w:fldChar w:fldCharType="begin"/>
        </w:r>
        <w:r w:rsidRPr="000219F4">
          <w:rPr>
            <w:rStyle w:val="Hyperlink"/>
            <w:noProof/>
          </w:rPr>
          <w:instrText xml:space="preserve"> </w:instrText>
        </w:r>
        <w:r>
          <w:rPr>
            <w:noProof/>
          </w:rPr>
          <w:instrText>HYPERLINK \l "_Toc119660210"</w:instrText>
        </w:r>
        <w:r w:rsidRPr="000219F4">
          <w:rPr>
            <w:rStyle w:val="Hyperlink"/>
            <w:noProof/>
          </w:rPr>
          <w:instrText xml:space="preserve"> </w:instrText>
        </w:r>
        <w:r w:rsidRPr="000219F4">
          <w:rPr>
            <w:rStyle w:val="Hyperlink"/>
            <w:noProof/>
          </w:rPr>
        </w:r>
        <w:r w:rsidRPr="000219F4">
          <w:rPr>
            <w:rStyle w:val="Hyperlink"/>
            <w:noProof/>
          </w:rPr>
          <w:fldChar w:fldCharType="separate"/>
        </w:r>
        <w:r w:rsidRPr="000219F4">
          <w:rPr>
            <w:rStyle w:val="Hyperlink"/>
            <w:noProof/>
          </w:rPr>
          <w:t xml:space="preserve">Figure 11 Feature Driven Development </w:t>
        </w:r>
        <w:r w:rsidRPr="000219F4">
          <w:rPr>
            <w:rStyle w:val="Hyperlink"/>
            <w:rFonts w:ascii="Calibri" w:hAnsi="Calibri" w:cs="Calibri"/>
            <w:noProof/>
          </w:rPr>
          <w:t>(Mirzoyan, 2020)</w:t>
        </w:r>
        <w:r>
          <w:rPr>
            <w:noProof/>
            <w:webHidden/>
          </w:rPr>
          <w:tab/>
        </w:r>
        <w:r>
          <w:rPr>
            <w:noProof/>
            <w:webHidden/>
          </w:rPr>
          <w:fldChar w:fldCharType="begin"/>
        </w:r>
        <w:r>
          <w:rPr>
            <w:noProof/>
            <w:webHidden/>
          </w:rPr>
          <w:instrText xml:space="preserve"> PAGEREF _Toc119660210 \h </w:instrText>
        </w:r>
      </w:ins>
      <w:r>
        <w:rPr>
          <w:noProof/>
          <w:webHidden/>
        </w:rPr>
      </w:r>
      <w:r>
        <w:rPr>
          <w:noProof/>
          <w:webHidden/>
        </w:rPr>
        <w:fldChar w:fldCharType="separate"/>
      </w:r>
      <w:ins w:id="52" w:author="Maya O Connell" w:date="2022-11-18T10:36:00Z">
        <w:r>
          <w:rPr>
            <w:noProof/>
            <w:webHidden/>
          </w:rPr>
          <w:t>24</w:t>
        </w:r>
        <w:r>
          <w:rPr>
            <w:noProof/>
            <w:webHidden/>
          </w:rPr>
          <w:fldChar w:fldCharType="end"/>
        </w:r>
        <w:r w:rsidRPr="000219F4">
          <w:rPr>
            <w:rStyle w:val="Hyperlink"/>
            <w:noProof/>
          </w:rPr>
          <w:fldChar w:fldCharType="end"/>
        </w:r>
      </w:ins>
    </w:p>
    <w:p w14:paraId="1599E492" w14:textId="2791CB45" w:rsidR="00EB3AA3" w:rsidRDefault="00EB3AA3">
      <w:pPr>
        <w:pStyle w:val="TableofFigures"/>
        <w:tabs>
          <w:tab w:val="right" w:leader="dot" w:pos="9016"/>
        </w:tabs>
        <w:rPr>
          <w:ins w:id="53" w:author="Maya O Connell" w:date="2022-11-18T10:36:00Z"/>
          <w:rFonts w:eastAsiaTheme="minorEastAsia"/>
          <w:noProof/>
          <w:lang w:val="en-GB" w:eastAsia="en-GB"/>
        </w:rPr>
      </w:pPr>
      <w:ins w:id="54" w:author="Maya O Connell" w:date="2022-11-18T10:36:00Z">
        <w:r w:rsidRPr="000219F4">
          <w:rPr>
            <w:rStyle w:val="Hyperlink"/>
            <w:noProof/>
          </w:rPr>
          <w:fldChar w:fldCharType="begin"/>
        </w:r>
        <w:r w:rsidRPr="000219F4">
          <w:rPr>
            <w:rStyle w:val="Hyperlink"/>
            <w:noProof/>
          </w:rPr>
          <w:instrText xml:space="preserve"> </w:instrText>
        </w:r>
        <w:r>
          <w:rPr>
            <w:noProof/>
          </w:rPr>
          <w:instrText>HYPERLINK \l "_Toc119660211"</w:instrText>
        </w:r>
        <w:r w:rsidRPr="000219F4">
          <w:rPr>
            <w:rStyle w:val="Hyperlink"/>
            <w:noProof/>
          </w:rPr>
          <w:instrText xml:space="preserve"> </w:instrText>
        </w:r>
        <w:r w:rsidRPr="000219F4">
          <w:rPr>
            <w:rStyle w:val="Hyperlink"/>
            <w:noProof/>
          </w:rPr>
        </w:r>
        <w:r w:rsidRPr="000219F4">
          <w:rPr>
            <w:rStyle w:val="Hyperlink"/>
            <w:noProof/>
          </w:rPr>
          <w:fldChar w:fldCharType="separate"/>
        </w:r>
        <w:r w:rsidRPr="000219F4">
          <w:rPr>
            <w:rStyle w:val="Hyperlink"/>
            <w:noProof/>
          </w:rPr>
          <w:t>Figure 12 Three-tier Architecture</w:t>
        </w:r>
        <w:r w:rsidRPr="000219F4">
          <w:rPr>
            <w:rStyle w:val="Hyperlink"/>
            <w:rFonts w:ascii="Calibri" w:hAnsi="Calibri" w:cs="Calibri"/>
            <w:noProof/>
          </w:rPr>
          <w:t>(Pandey, 2018)</w:t>
        </w:r>
        <w:r>
          <w:rPr>
            <w:noProof/>
            <w:webHidden/>
          </w:rPr>
          <w:tab/>
        </w:r>
        <w:r>
          <w:rPr>
            <w:noProof/>
            <w:webHidden/>
          </w:rPr>
          <w:fldChar w:fldCharType="begin"/>
        </w:r>
        <w:r>
          <w:rPr>
            <w:noProof/>
            <w:webHidden/>
          </w:rPr>
          <w:instrText xml:space="preserve"> PAGEREF _Toc119660211 \h </w:instrText>
        </w:r>
      </w:ins>
      <w:r>
        <w:rPr>
          <w:noProof/>
          <w:webHidden/>
        </w:rPr>
      </w:r>
      <w:r>
        <w:rPr>
          <w:noProof/>
          <w:webHidden/>
        </w:rPr>
        <w:fldChar w:fldCharType="separate"/>
      </w:r>
      <w:ins w:id="55" w:author="Maya O Connell" w:date="2022-11-18T10:36:00Z">
        <w:r>
          <w:rPr>
            <w:noProof/>
            <w:webHidden/>
          </w:rPr>
          <w:t>24</w:t>
        </w:r>
        <w:r>
          <w:rPr>
            <w:noProof/>
            <w:webHidden/>
          </w:rPr>
          <w:fldChar w:fldCharType="end"/>
        </w:r>
        <w:r w:rsidRPr="000219F4">
          <w:rPr>
            <w:rStyle w:val="Hyperlink"/>
            <w:noProof/>
          </w:rPr>
          <w:fldChar w:fldCharType="end"/>
        </w:r>
      </w:ins>
    </w:p>
    <w:p w14:paraId="4BE2600C" w14:textId="64A9D504" w:rsidR="00EB3AA3" w:rsidRDefault="00EB3AA3">
      <w:pPr>
        <w:pStyle w:val="TableofFigures"/>
        <w:tabs>
          <w:tab w:val="right" w:leader="dot" w:pos="9016"/>
        </w:tabs>
        <w:rPr>
          <w:ins w:id="56" w:author="Maya O Connell" w:date="2022-11-18T10:36:00Z"/>
          <w:rFonts w:eastAsiaTheme="minorEastAsia"/>
          <w:noProof/>
          <w:lang w:val="en-GB" w:eastAsia="en-GB"/>
        </w:rPr>
      </w:pPr>
      <w:ins w:id="57" w:author="Maya O Connell" w:date="2022-11-18T10:36:00Z">
        <w:r w:rsidRPr="000219F4">
          <w:rPr>
            <w:rStyle w:val="Hyperlink"/>
            <w:noProof/>
          </w:rPr>
          <w:fldChar w:fldCharType="begin"/>
        </w:r>
        <w:r w:rsidRPr="000219F4">
          <w:rPr>
            <w:rStyle w:val="Hyperlink"/>
            <w:noProof/>
          </w:rPr>
          <w:instrText xml:space="preserve"> </w:instrText>
        </w:r>
        <w:r>
          <w:rPr>
            <w:noProof/>
          </w:rPr>
          <w:instrText>HYPERLINK \l "_Toc119660212"</w:instrText>
        </w:r>
        <w:r w:rsidRPr="000219F4">
          <w:rPr>
            <w:rStyle w:val="Hyperlink"/>
            <w:noProof/>
          </w:rPr>
          <w:instrText xml:space="preserve"> </w:instrText>
        </w:r>
        <w:r w:rsidRPr="000219F4">
          <w:rPr>
            <w:rStyle w:val="Hyperlink"/>
            <w:noProof/>
          </w:rPr>
        </w:r>
        <w:r w:rsidRPr="000219F4">
          <w:rPr>
            <w:rStyle w:val="Hyperlink"/>
            <w:noProof/>
          </w:rPr>
          <w:fldChar w:fldCharType="separate"/>
        </w:r>
        <w:r w:rsidRPr="000219F4">
          <w:rPr>
            <w:rStyle w:val="Hyperlink"/>
            <w:noProof/>
          </w:rPr>
          <w:t>Figure 13 System architecture</w:t>
        </w:r>
        <w:r>
          <w:rPr>
            <w:noProof/>
            <w:webHidden/>
          </w:rPr>
          <w:tab/>
        </w:r>
        <w:r>
          <w:rPr>
            <w:noProof/>
            <w:webHidden/>
          </w:rPr>
          <w:fldChar w:fldCharType="begin"/>
        </w:r>
        <w:r>
          <w:rPr>
            <w:noProof/>
            <w:webHidden/>
          </w:rPr>
          <w:instrText xml:space="preserve"> PAGEREF _Toc119660212 \h </w:instrText>
        </w:r>
      </w:ins>
      <w:r>
        <w:rPr>
          <w:noProof/>
          <w:webHidden/>
        </w:rPr>
      </w:r>
      <w:r>
        <w:rPr>
          <w:noProof/>
          <w:webHidden/>
        </w:rPr>
        <w:fldChar w:fldCharType="separate"/>
      </w:r>
      <w:ins w:id="58" w:author="Maya O Connell" w:date="2022-11-18T10:36:00Z">
        <w:r>
          <w:rPr>
            <w:noProof/>
            <w:webHidden/>
          </w:rPr>
          <w:t>25</w:t>
        </w:r>
        <w:r>
          <w:rPr>
            <w:noProof/>
            <w:webHidden/>
          </w:rPr>
          <w:fldChar w:fldCharType="end"/>
        </w:r>
        <w:r w:rsidRPr="000219F4">
          <w:rPr>
            <w:rStyle w:val="Hyperlink"/>
            <w:noProof/>
          </w:rPr>
          <w:fldChar w:fldCharType="end"/>
        </w:r>
      </w:ins>
    </w:p>
    <w:p w14:paraId="468B903D" w14:textId="68C7CCB9" w:rsidR="00EB3AA3" w:rsidRDefault="00EB3AA3">
      <w:pPr>
        <w:pStyle w:val="TableofFigures"/>
        <w:tabs>
          <w:tab w:val="right" w:leader="dot" w:pos="9016"/>
        </w:tabs>
        <w:rPr>
          <w:ins w:id="59" w:author="Maya O Connell" w:date="2022-11-18T10:36:00Z"/>
          <w:rFonts w:eastAsiaTheme="minorEastAsia"/>
          <w:noProof/>
          <w:lang w:val="en-GB" w:eastAsia="en-GB"/>
        </w:rPr>
      </w:pPr>
      <w:ins w:id="60" w:author="Maya O Connell" w:date="2022-11-18T10:36:00Z">
        <w:r w:rsidRPr="000219F4">
          <w:rPr>
            <w:rStyle w:val="Hyperlink"/>
            <w:noProof/>
          </w:rPr>
          <w:fldChar w:fldCharType="begin"/>
        </w:r>
        <w:r w:rsidRPr="000219F4">
          <w:rPr>
            <w:rStyle w:val="Hyperlink"/>
            <w:noProof/>
          </w:rPr>
          <w:instrText xml:space="preserve"> </w:instrText>
        </w:r>
        <w:r>
          <w:rPr>
            <w:noProof/>
          </w:rPr>
          <w:instrText>HYPERLINK \l "_Toc119660213"</w:instrText>
        </w:r>
        <w:r w:rsidRPr="000219F4">
          <w:rPr>
            <w:rStyle w:val="Hyperlink"/>
            <w:noProof/>
          </w:rPr>
          <w:instrText xml:space="preserve"> </w:instrText>
        </w:r>
        <w:r w:rsidRPr="000219F4">
          <w:rPr>
            <w:rStyle w:val="Hyperlink"/>
            <w:noProof/>
          </w:rPr>
        </w:r>
        <w:r w:rsidRPr="000219F4">
          <w:rPr>
            <w:rStyle w:val="Hyperlink"/>
            <w:noProof/>
          </w:rPr>
          <w:fldChar w:fldCharType="separate"/>
        </w:r>
        <w:r w:rsidRPr="000219F4">
          <w:rPr>
            <w:rStyle w:val="Hyperlink"/>
            <w:noProof/>
          </w:rPr>
          <w:t>Figure 14 Generic User Use Case Diagram</w:t>
        </w:r>
        <w:r>
          <w:rPr>
            <w:noProof/>
            <w:webHidden/>
          </w:rPr>
          <w:tab/>
        </w:r>
        <w:r>
          <w:rPr>
            <w:noProof/>
            <w:webHidden/>
          </w:rPr>
          <w:fldChar w:fldCharType="begin"/>
        </w:r>
        <w:r>
          <w:rPr>
            <w:noProof/>
            <w:webHidden/>
          </w:rPr>
          <w:instrText xml:space="preserve"> PAGEREF _Toc119660213 \h </w:instrText>
        </w:r>
      </w:ins>
      <w:r>
        <w:rPr>
          <w:noProof/>
          <w:webHidden/>
        </w:rPr>
      </w:r>
      <w:r>
        <w:rPr>
          <w:noProof/>
          <w:webHidden/>
        </w:rPr>
        <w:fldChar w:fldCharType="separate"/>
      </w:r>
      <w:ins w:id="61" w:author="Maya O Connell" w:date="2022-11-18T10:36:00Z">
        <w:r>
          <w:rPr>
            <w:noProof/>
            <w:webHidden/>
          </w:rPr>
          <w:t>26</w:t>
        </w:r>
        <w:r>
          <w:rPr>
            <w:noProof/>
            <w:webHidden/>
          </w:rPr>
          <w:fldChar w:fldCharType="end"/>
        </w:r>
        <w:r w:rsidRPr="000219F4">
          <w:rPr>
            <w:rStyle w:val="Hyperlink"/>
            <w:noProof/>
          </w:rPr>
          <w:fldChar w:fldCharType="end"/>
        </w:r>
      </w:ins>
    </w:p>
    <w:p w14:paraId="732952DE" w14:textId="09252607" w:rsidR="00EB3AA3" w:rsidRDefault="00EB3AA3">
      <w:pPr>
        <w:pStyle w:val="TableofFigures"/>
        <w:tabs>
          <w:tab w:val="right" w:leader="dot" w:pos="9016"/>
        </w:tabs>
        <w:rPr>
          <w:ins w:id="62" w:author="Maya O Connell" w:date="2022-11-18T10:36:00Z"/>
          <w:rFonts w:eastAsiaTheme="minorEastAsia"/>
          <w:noProof/>
          <w:lang w:val="en-GB" w:eastAsia="en-GB"/>
        </w:rPr>
      </w:pPr>
      <w:ins w:id="63" w:author="Maya O Connell" w:date="2022-11-18T10:36:00Z">
        <w:r w:rsidRPr="000219F4">
          <w:rPr>
            <w:rStyle w:val="Hyperlink"/>
            <w:noProof/>
          </w:rPr>
          <w:fldChar w:fldCharType="begin"/>
        </w:r>
        <w:r w:rsidRPr="000219F4">
          <w:rPr>
            <w:rStyle w:val="Hyperlink"/>
            <w:noProof/>
          </w:rPr>
          <w:instrText xml:space="preserve"> </w:instrText>
        </w:r>
        <w:r>
          <w:rPr>
            <w:noProof/>
          </w:rPr>
          <w:instrText>HYPERLINK \l "_Toc119660214"</w:instrText>
        </w:r>
        <w:r w:rsidRPr="000219F4">
          <w:rPr>
            <w:rStyle w:val="Hyperlink"/>
            <w:noProof/>
          </w:rPr>
          <w:instrText xml:space="preserve"> </w:instrText>
        </w:r>
        <w:r w:rsidRPr="000219F4">
          <w:rPr>
            <w:rStyle w:val="Hyperlink"/>
            <w:noProof/>
          </w:rPr>
        </w:r>
        <w:r w:rsidRPr="000219F4">
          <w:rPr>
            <w:rStyle w:val="Hyperlink"/>
            <w:noProof/>
          </w:rPr>
          <w:fldChar w:fldCharType="separate"/>
        </w:r>
        <w:r w:rsidRPr="000219F4">
          <w:rPr>
            <w:rStyle w:val="Hyperlink"/>
            <w:noProof/>
          </w:rPr>
          <w:t>Figure 15 Student User Use Case Diagram</w:t>
        </w:r>
        <w:r>
          <w:rPr>
            <w:noProof/>
            <w:webHidden/>
          </w:rPr>
          <w:tab/>
        </w:r>
        <w:r>
          <w:rPr>
            <w:noProof/>
            <w:webHidden/>
          </w:rPr>
          <w:fldChar w:fldCharType="begin"/>
        </w:r>
        <w:r>
          <w:rPr>
            <w:noProof/>
            <w:webHidden/>
          </w:rPr>
          <w:instrText xml:space="preserve"> PAGEREF _Toc119660214 \h </w:instrText>
        </w:r>
      </w:ins>
      <w:r>
        <w:rPr>
          <w:noProof/>
          <w:webHidden/>
        </w:rPr>
      </w:r>
      <w:r>
        <w:rPr>
          <w:noProof/>
          <w:webHidden/>
        </w:rPr>
        <w:fldChar w:fldCharType="separate"/>
      </w:r>
      <w:ins w:id="64" w:author="Maya O Connell" w:date="2022-11-18T10:36:00Z">
        <w:r>
          <w:rPr>
            <w:noProof/>
            <w:webHidden/>
          </w:rPr>
          <w:t>27</w:t>
        </w:r>
        <w:r>
          <w:rPr>
            <w:noProof/>
            <w:webHidden/>
          </w:rPr>
          <w:fldChar w:fldCharType="end"/>
        </w:r>
        <w:r w:rsidRPr="000219F4">
          <w:rPr>
            <w:rStyle w:val="Hyperlink"/>
            <w:noProof/>
          </w:rPr>
          <w:fldChar w:fldCharType="end"/>
        </w:r>
      </w:ins>
    </w:p>
    <w:p w14:paraId="135CFF45" w14:textId="29D8FC66" w:rsidR="00EB3AA3" w:rsidRDefault="00EB3AA3">
      <w:pPr>
        <w:pStyle w:val="TableofFigures"/>
        <w:tabs>
          <w:tab w:val="right" w:leader="dot" w:pos="9016"/>
        </w:tabs>
        <w:rPr>
          <w:ins w:id="65" w:author="Maya O Connell" w:date="2022-11-18T10:36:00Z"/>
          <w:rFonts w:eastAsiaTheme="minorEastAsia"/>
          <w:noProof/>
          <w:lang w:val="en-GB" w:eastAsia="en-GB"/>
        </w:rPr>
      </w:pPr>
      <w:ins w:id="66" w:author="Maya O Connell" w:date="2022-11-18T10:36:00Z">
        <w:r w:rsidRPr="000219F4">
          <w:rPr>
            <w:rStyle w:val="Hyperlink"/>
            <w:noProof/>
          </w:rPr>
          <w:fldChar w:fldCharType="begin"/>
        </w:r>
        <w:r w:rsidRPr="000219F4">
          <w:rPr>
            <w:rStyle w:val="Hyperlink"/>
            <w:noProof/>
          </w:rPr>
          <w:instrText xml:space="preserve"> </w:instrText>
        </w:r>
        <w:r>
          <w:rPr>
            <w:noProof/>
          </w:rPr>
          <w:instrText>HYPERLINK \l "_Toc119660215"</w:instrText>
        </w:r>
        <w:r w:rsidRPr="000219F4">
          <w:rPr>
            <w:rStyle w:val="Hyperlink"/>
            <w:noProof/>
          </w:rPr>
          <w:instrText xml:space="preserve"> </w:instrText>
        </w:r>
        <w:r w:rsidRPr="000219F4">
          <w:rPr>
            <w:rStyle w:val="Hyperlink"/>
            <w:noProof/>
          </w:rPr>
        </w:r>
        <w:r w:rsidRPr="000219F4">
          <w:rPr>
            <w:rStyle w:val="Hyperlink"/>
            <w:noProof/>
          </w:rPr>
          <w:fldChar w:fldCharType="separate"/>
        </w:r>
        <w:r w:rsidRPr="000219F4">
          <w:rPr>
            <w:rStyle w:val="Hyperlink"/>
            <w:noProof/>
          </w:rPr>
          <w:t>Figure 16 Teacher User Use Case Diagram</w:t>
        </w:r>
        <w:r>
          <w:rPr>
            <w:noProof/>
            <w:webHidden/>
          </w:rPr>
          <w:tab/>
        </w:r>
        <w:r>
          <w:rPr>
            <w:noProof/>
            <w:webHidden/>
          </w:rPr>
          <w:fldChar w:fldCharType="begin"/>
        </w:r>
        <w:r>
          <w:rPr>
            <w:noProof/>
            <w:webHidden/>
          </w:rPr>
          <w:instrText xml:space="preserve"> PAGEREF _Toc119660215 \h </w:instrText>
        </w:r>
      </w:ins>
      <w:r>
        <w:rPr>
          <w:noProof/>
          <w:webHidden/>
        </w:rPr>
      </w:r>
      <w:r>
        <w:rPr>
          <w:noProof/>
          <w:webHidden/>
        </w:rPr>
        <w:fldChar w:fldCharType="separate"/>
      </w:r>
      <w:ins w:id="67" w:author="Maya O Connell" w:date="2022-11-18T10:36:00Z">
        <w:r>
          <w:rPr>
            <w:noProof/>
            <w:webHidden/>
          </w:rPr>
          <w:t>28</w:t>
        </w:r>
        <w:r>
          <w:rPr>
            <w:noProof/>
            <w:webHidden/>
          </w:rPr>
          <w:fldChar w:fldCharType="end"/>
        </w:r>
        <w:r w:rsidRPr="000219F4">
          <w:rPr>
            <w:rStyle w:val="Hyperlink"/>
            <w:noProof/>
          </w:rPr>
          <w:fldChar w:fldCharType="end"/>
        </w:r>
      </w:ins>
    </w:p>
    <w:p w14:paraId="71B9ADD7" w14:textId="558A025A" w:rsidR="00EB3AA3" w:rsidRDefault="00EB3AA3">
      <w:pPr>
        <w:pStyle w:val="TableofFigures"/>
        <w:tabs>
          <w:tab w:val="right" w:leader="dot" w:pos="9016"/>
        </w:tabs>
        <w:rPr>
          <w:ins w:id="68" w:author="Maya O Connell" w:date="2022-11-18T10:36:00Z"/>
          <w:rFonts w:eastAsiaTheme="minorEastAsia"/>
          <w:noProof/>
          <w:lang w:val="en-GB" w:eastAsia="en-GB"/>
        </w:rPr>
      </w:pPr>
      <w:ins w:id="69" w:author="Maya O Connell" w:date="2022-11-18T10:36:00Z">
        <w:r w:rsidRPr="000219F4">
          <w:rPr>
            <w:rStyle w:val="Hyperlink"/>
            <w:noProof/>
          </w:rPr>
          <w:fldChar w:fldCharType="begin"/>
        </w:r>
        <w:r w:rsidRPr="000219F4">
          <w:rPr>
            <w:rStyle w:val="Hyperlink"/>
            <w:noProof/>
          </w:rPr>
          <w:instrText xml:space="preserve"> </w:instrText>
        </w:r>
        <w:r>
          <w:rPr>
            <w:noProof/>
          </w:rPr>
          <w:instrText>HYPERLINK \l "_Toc119660216"</w:instrText>
        </w:r>
        <w:r w:rsidRPr="000219F4">
          <w:rPr>
            <w:rStyle w:val="Hyperlink"/>
            <w:noProof/>
          </w:rPr>
          <w:instrText xml:space="preserve"> </w:instrText>
        </w:r>
        <w:r w:rsidRPr="000219F4">
          <w:rPr>
            <w:rStyle w:val="Hyperlink"/>
            <w:noProof/>
          </w:rPr>
        </w:r>
        <w:r w:rsidRPr="000219F4">
          <w:rPr>
            <w:rStyle w:val="Hyperlink"/>
            <w:noProof/>
          </w:rPr>
          <w:fldChar w:fldCharType="separate"/>
        </w:r>
        <w:r w:rsidRPr="000219F4">
          <w:rPr>
            <w:rStyle w:val="Hyperlink"/>
            <w:noProof/>
          </w:rPr>
          <w:t>Figure 17 UML Class Diagram</w:t>
        </w:r>
        <w:r>
          <w:rPr>
            <w:noProof/>
            <w:webHidden/>
          </w:rPr>
          <w:tab/>
        </w:r>
        <w:r>
          <w:rPr>
            <w:noProof/>
            <w:webHidden/>
          </w:rPr>
          <w:fldChar w:fldCharType="begin"/>
        </w:r>
        <w:r>
          <w:rPr>
            <w:noProof/>
            <w:webHidden/>
          </w:rPr>
          <w:instrText xml:space="preserve"> PAGEREF _Toc119660216 \h </w:instrText>
        </w:r>
      </w:ins>
      <w:r>
        <w:rPr>
          <w:noProof/>
          <w:webHidden/>
        </w:rPr>
      </w:r>
      <w:r>
        <w:rPr>
          <w:noProof/>
          <w:webHidden/>
        </w:rPr>
        <w:fldChar w:fldCharType="separate"/>
      </w:r>
      <w:ins w:id="70" w:author="Maya O Connell" w:date="2022-11-18T10:36:00Z">
        <w:r>
          <w:rPr>
            <w:noProof/>
            <w:webHidden/>
          </w:rPr>
          <w:t>29</w:t>
        </w:r>
        <w:r>
          <w:rPr>
            <w:noProof/>
            <w:webHidden/>
          </w:rPr>
          <w:fldChar w:fldCharType="end"/>
        </w:r>
        <w:r w:rsidRPr="000219F4">
          <w:rPr>
            <w:rStyle w:val="Hyperlink"/>
            <w:noProof/>
          </w:rPr>
          <w:fldChar w:fldCharType="end"/>
        </w:r>
      </w:ins>
    </w:p>
    <w:p w14:paraId="2BEDF6E1" w14:textId="7B4EFEA6" w:rsidR="00121F89" w:rsidDel="00EB3AA3" w:rsidRDefault="00121F89">
      <w:pPr>
        <w:pStyle w:val="TableofFigures"/>
        <w:tabs>
          <w:tab w:val="right" w:leader="dot" w:pos="9016"/>
        </w:tabs>
        <w:rPr>
          <w:ins w:id="71" w:author=" " w:date="2022-11-12T11:40:00Z"/>
          <w:del w:id="72" w:author="Maya O Connell" w:date="2022-11-18T10:36:00Z"/>
          <w:rFonts w:eastAsiaTheme="minorEastAsia"/>
          <w:noProof/>
          <w:lang w:val="en-GB" w:eastAsia="en-GB"/>
        </w:rPr>
      </w:pPr>
      <w:ins w:id="73" w:author=" " w:date="2022-11-12T11:40:00Z">
        <w:del w:id="74" w:author="Maya O Connell" w:date="2022-11-18T10:36:00Z">
          <w:r w:rsidRPr="00EB3AA3" w:rsidDel="00EB3AA3">
            <w:rPr>
              <w:rStyle w:val="Hyperlink"/>
              <w:noProof/>
            </w:rPr>
            <w:delText xml:space="preserve">Figure 1 Moodle Environment Course Overview </w:delText>
          </w:r>
          <w:r w:rsidRPr="00EB3AA3" w:rsidDel="00EB3AA3">
            <w:rPr>
              <w:rStyle w:val="Hyperlink"/>
              <w:rFonts w:ascii="Calibri" w:hAnsi="Calibri" w:cs="Calibri"/>
              <w:noProof/>
            </w:rPr>
            <w:delText>(Mount Orange School, 2022)</w:delText>
          </w:r>
          <w:r w:rsidDel="00EB3AA3">
            <w:rPr>
              <w:noProof/>
              <w:webHidden/>
            </w:rPr>
            <w:tab/>
            <w:delText>12</w:delText>
          </w:r>
        </w:del>
      </w:ins>
    </w:p>
    <w:p w14:paraId="6324CE32" w14:textId="7BA67B1F" w:rsidR="00121F89" w:rsidDel="00EB3AA3" w:rsidRDefault="00121F89">
      <w:pPr>
        <w:pStyle w:val="TableofFigures"/>
        <w:tabs>
          <w:tab w:val="right" w:leader="dot" w:pos="9016"/>
        </w:tabs>
        <w:rPr>
          <w:ins w:id="75" w:author=" " w:date="2022-11-12T11:40:00Z"/>
          <w:del w:id="76" w:author="Maya O Connell" w:date="2022-11-18T10:36:00Z"/>
          <w:rFonts w:eastAsiaTheme="minorEastAsia"/>
          <w:noProof/>
          <w:lang w:val="en-GB" w:eastAsia="en-GB"/>
        </w:rPr>
      </w:pPr>
      <w:ins w:id="77" w:author=" " w:date="2022-11-12T11:40:00Z">
        <w:del w:id="78" w:author="Maya O Connell" w:date="2022-11-18T10:36:00Z">
          <w:r w:rsidRPr="00EB3AA3" w:rsidDel="00EB3AA3">
            <w:rPr>
              <w:rStyle w:val="Hyperlink"/>
              <w:noProof/>
            </w:rPr>
            <w:delText xml:space="preserve">Figure 2 Moodle Environment Course Page </w:delText>
          </w:r>
          <w:r w:rsidRPr="00EB3AA3" w:rsidDel="00EB3AA3">
            <w:rPr>
              <w:rStyle w:val="Hyperlink"/>
              <w:rFonts w:ascii="Calibri" w:hAnsi="Calibri" w:cs="Calibri"/>
              <w:noProof/>
            </w:rPr>
            <w:delText>(Mount Orange School, 2022)</w:delText>
          </w:r>
          <w:r w:rsidDel="00EB3AA3">
            <w:rPr>
              <w:noProof/>
              <w:webHidden/>
            </w:rPr>
            <w:tab/>
            <w:delText>12</w:delText>
          </w:r>
        </w:del>
      </w:ins>
    </w:p>
    <w:p w14:paraId="16073C0E" w14:textId="33ADBC19" w:rsidR="00121F89" w:rsidDel="00EB3AA3" w:rsidRDefault="00121F89">
      <w:pPr>
        <w:pStyle w:val="TableofFigures"/>
        <w:tabs>
          <w:tab w:val="right" w:leader="dot" w:pos="9016"/>
        </w:tabs>
        <w:rPr>
          <w:ins w:id="79" w:author=" " w:date="2022-11-12T11:40:00Z"/>
          <w:del w:id="80" w:author="Maya O Connell" w:date="2022-11-18T10:36:00Z"/>
          <w:rFonts w:eastAsiaTheme="minorEastAsia"/>
          <w:noProof/>
          <w:lang w:val="en-GB" w:eastAsia="en-GB"/>
        </w:rPr>
      </w:pPr>
      <w:ins w:id="81" w:author=" " w:date="2022-11-12T11:40:00Z">
        <w:del w:id="82" w:author="Maya O Connell" w:date="2022-11-18T10:36:00Z">
          <w:r w:rsidRPr="00EB3AA3" w:rsidDel="00EB3AA3">
            <w:rPr>
              <w:rStyle w:val="Hyperlink"/>
              <w:noProof/>
            </w:rPr>
            <w:delText xml:space="preserve">Figure 3 Blackboard Learn Courses </w:delText>
          </w:r>
          <w:r w:rsidRPr="00EB3AA3" w:rsidDel="00EB3AA3">
            <w:rPr>
              <w:rStyle w:val="Hyperlink"/>
              <w:rFonts w:ascii="Calibri" w:hAnsi="Calibri" w:cs="Calibri"/>
              <w:noProof/>
            </w:rPr>
            <w:delText>(Try Blackboard | Blackboard, no date)</w:delText>
          </w:r>
          <w:r w:rsidDel="00EB3AA3">
            <w:rPr>
              <w:noProof/>
              <w:webHidden/>
            </w:rPr>
            <w:tab/>
            <w:delText>13</w:delText>
          </w:r>
        </w:del>
      </w:ins>
    </w:p>
    <w:p w14:paraId="2E97A5D3" w14:textId="7B8424C6" w:rsidR="00121F89" w:rsidDel="00EB3AA3" w:rsidRDefault="00121F89">
      <w:pPr>
        <w:pStyle w:val="TableofFigures"/>
        <w:tabs>
          <w:tab w:val="right" w:leader="dot" w:pos="9016"/>
        </w:tabs>
        <w:rPr>
          <w:ins w:id="83" w:author=" " w:date="2022-11-12T11:40:00Z"/>
          <w:del w:id="84" w:author="Maya O Connell" w:date="2022-11-18T10:36:00Z"/>
          <w:rFonts w:eastAsiaTheme="minorEastAsia"/>
          <w:noProof/>
          <w:lang w:val="en-GB" w:eastAsia="en-GB"/>
        </w:rPr>
      </w:pPr>
      <w:ins w:id="85" w:author=" " w:date="2022-11-12T11:40:00Z">
        <w:del w:id="86" w:author="Maya O Connell" w:date="2022-11-18T10:36:00Z">
          <w:r w:rsidRPr="00EB3AA3" w:rsidDel="00EB3AA3">
            <w:rPr>
              <w:rStyle w:val="Hyperlink"/>
              <w:noProof/>
            </w:rPr>
            <w:delText>Figure 4 Vevox Poll Question with displayed answers as session creator</w:delText>
          </w:r>
          <w:r w:rsidRPr="00EB3AA3" w:rsidDel="00EB3AA3">
            <w:rPr>
              <w:rStyle w:val="Hyperlink"/>
              <w:rFonts w:ascii="Calibri" w:hAnsi="Calibri" w:cs="Calibri"/>
              <w:noProof/>
            </w:rPr>
            <w:delText>(Vevox, 2022)</w:delText>
          </w:r>
          <w:r w:rsidDel="00EB3AA3">
            <w:rPr>
              <w:noProof/>
              <w:webHidden/>
            </w:rPr>
            <w:tab/>
            <w:delText>14</w:delText>
          </w:r>
        </w:del>
      </w:ins>
    </w:p>
    <w:p w14:paraId="0AC16719" w14:textId="7DA39420" w:rsidR="00121F89" w:rsidDel="00EB3AA3" w:rsidRDefault="00121F89">
      <w:pPr>
        <w:pStyle w:val="TableofFigures"/>
        <w:tabs>
          <w:tab w:val="right" w:leader="dot" w:pos="9016"/>
        </w:tabs>
        <w:rPr>
          <w:ins w:id="87" w:author=" " w:date="2022-11-12T11:40:00Z"/>
          <w:del w:id="88" w:author="Maya O Connell" w:date="2022-11-18T10:36:00Z"/>
          <w:rFonts w:eastAsiaTheme="minorEastAsia"/>
          <w:noProof/>
          <w:lang w:val="en-GB" w:eastAsia="en-GB"/>
        </w:rPr>
      </w:pPr>
      <w:ins w:id="89" w:author=" " w:date="2022-11-12T11:40:00Z">
        <w:del w:id="90" w:author="Maya O Connell" w:date="2022-11-18T10:36:00Z">
          <w:r w:rsidRPr="00EB3AA3" w:rsidDel="00EB3AA3">
            <w:rPr>
              <w:rStyle w:val="Hyperlink"/>
              <w:noProof/>
            </w:rPr>
            <w:delText xml:space="preserve">Figure 5 Vevox Q&amp;A Board as session creator </w:delText>
          </w:r>
          <w:r w:rsidRPr="00EB3AA3" w:rsidDel="00EB3AA3">
            <w:rPr>
              <w:rStyle w:val="Hyperlink"/>
              <w:rFonts w:ascii="Calibri" w:hAnsi="Calibri" w:cs="Calibri"/>
              <w:noProof/>
            </w:rPr>
            <w:delText>(Vevox, 2022)</w:delText>
          </w:r>
          <w:r w:rsidDel="00EB3AA3">
            <w:rPr>
              <w:noProof/>
              <w:webHidden/>
            </w:rPr>
            <w:tab/>
            <w:delText>14</w:delText>
          </w:r>
        </w:del>
      </w:ins>
    </w:p>
    <w:p w14:paraId="389CDC96" w14:textId="206FB2B1" w:rsidR="00121F89" w:rsidDel="00EB3AA3" w:rsidRDefault="00121F89">
      <w:pPr>
        <w:pStyle w:val="TableofFigures"/>
        <w:tabs>
          <w:tab w:val="right" w:leader="dot" w:pos="9016"/>
        </w:tabs>
        <w:rPr>
          <w:ins w:id="91" w:author=" " w:date="2022-11-12T11:40:00Z"/>
          <w:del w:id="92" w:author="Maya O Connell" w:date="2022-11-18T10:36:00Z"/>
          <w:rFonts w:eastAsiaTheme="minorEastAsia"/>
          <w:noProof/>
          <w:lang w:val="en-GB" w:eastAsia="en-GB"/>
        </w:rPr>
      </w:pPr>
      <w:ins w:id="93" w:author=" " w:date="2022-11-12T11:40:00Z">
        <w:del w:id="94" w:author="Maya O Connell" w:date="2022-11-18T10:36:00Z">
          <w:r w:rsidRPr="00EB3AA3" w:rsidDel="00EB3AA3">
            <w:rPr>
              <w:rStyle w:val="Hyperlink"/>
              <w:noProof/>
            </w:rPr>
            <w:delText xml:space="preserve">Figure 6 Vevox Joined Session </w:delText>
          </w:r>
          <w:r w:rsidRPr="00EB3AA3" w:rsidDel="00EB3AA3">
            <w:rPr>
              <w:rStyle w:val="Hyperlink"/>
              <w:rFonts w:ascii="Calibri" w:hAnsi="Calibri" w:cs="Calibri"/>
              <w:noProof/>
            </w:rPr>
            <w:delText>(Vevox, 2022)</w:delText>
          </w:r>
          <w:r w:rsidDel="00EB3AA3">
            <w:rPr>
              <w:noProof/>
              <w:webHidden/>
            </w:rPr>
            <w:tab/>
            <w:delText>15</w:delText>
          </w:r>
        </w:del>
      </w:ins>
    </w:p>
    <w:p w14:paraId="74C72A4D" w14:textId="18305105" w:rsidR="00121F89" w:rsidDel="00EB3AA3" w:rsidRDefault="00121F89">
      <w:pPr>
        <w:pStyle w:val="TableofFigures"/>
        <w:tabs>
          <w:tab w:val="right" w:leader="dot" w:pos="9016"/>
        </w:tabs>
        <w:rPr>
          <w:ins w:id="95" w:author=" " w:date="2022-11-12T11:40:00Z"/>
          <w:del w:id="96" w:author="Maya O Connell" w:date="2022-11-18T10:36:00Z"/>
          <w:rFonts w:eastAsiaTheme="minorEastAsia"/>
          <w:noProof/>
          <w:lang w:val="en-GB" w:eastAsia="en-GB"/>
        </w:rPr>
      </w:pPr>
      <w:ins w:id="97" w:author=" " w:date="2022-11-12T11:40:00Z">
        <w:del w:id="98" w:author="Maya O Connell" w:date="2022-11-18T10:36:00Z">
          <w:r w:rsidRPr="00EB3AA3" w:rsidDel="00EB3AA3">
            <w:rPr>
              <w:rStyle w:val="Hyperlink"/>
              <w:noProof/>
            </w:rPr>
            <w:delText xml:space="preserve">Figure 7 Stack Overflow Most Popular Web Frameworks  </w:delText>
          </w:r>
          <w:r w:rsidRPr="00EB3AA3" w:rsidDel="00EB3AA3">
            <w:rPr>
              <w:rStyle w:val="Hyperlink"/>
              <w:rFonts w:ascii="Calibri" w:hAnsi="Calibri" w:cs="Calibri"/>
              <w:noProof/>
            </w:rPr>
            <w:delText>(Stack Overflow Developer Survey 2021, 2021)</w:delText>
          </w:r>
          <w:r w:rsidDel="00EB3AA3">
            <w:rPr>
              <w:noProof/>
              <w:webHidden/>
            </w:rPr>
            <w:tab/>
            <w:delText>16</w:delText>
          </w:r>
        </w:del>
      </w:ins>
    </w:p>
    <w:p w14:paraId="17AEB493" w14:textId="02A191FA" w:rsidR="00121F89" w:rsidDel="00EB3AA3" w:rsidRDefault="00121F89">
      <w:pPr>
        <w:pStyle w:val="TableofFigures"/>
        <w:tabs>
          <w:tab w:val="right" w:leader="dot" w:pos="9016"/>
        </w:tabs>
        <w:rPr>
          <w:ins w:id="99" w:author=" " w:date="2022-11-12T11:40:00Z"/>
          <w:del w:id="100" w:author="Maya O Connell" w:date="2022-11-18T10:36:00Z"/>
          <w:rFonts w:eastAsiaTheme="minorEastAsia"/>
          <w:noProof/>
          <w:lang w:val="en-GB" w:eastAsia="en-GB"/>
        </w:rPr>
      </w:pPr>
      <w:ins w:id="101" w:author=" " w:date="2022-11-12T11:40:00Z">
        <w:del w:id="102" w:author="Maya O Connell" w:date="2022-11-18T10:36:00Z">
          <w:r w:rsidRPr="00EB3AA3" w:rsidDel="00EB3AA3">
            <w:rPr>
              <w:rStyle w:val="Hyperlink"/>
              <w:noProof/>
            </w:rPr>
            <w:delText xml:space="preserve">Figure 8 Waterfall Method </w:delText>
          </w:r>
          <w:r w:rsidRPr="00EB3AA3" w:rsidDel="00EB3AA3">
            <w:rPr>
              <w:rStyle w:val="Hyperlink"/>
              <w:rFonts w:ascii="Calibri" w:hAnsi="Calibri" w:cs="Calibri"/>
              <w:noProof/>
            </w:rPr>
            <w:delText>(Sami, 2018)</w:delText>
          </w:r>
          <w:r w:rsidDel="00EB3AA3">
            <w:rPr>
              <w:noProof/>
              <w:webHidden/>
            </w:rPr>
            <w:tab/>
            <w:delText>20</w:delText>
          </w:r>
        </w:del>
      </w:ins>
    </w:p>
    <w:p w14:paraId="245234C2" w14:textId="7673712F" w:rsidR="00121F89" w:rsidDel="00EB3AA3" w:rsidRDefault="00121F89">
      <w:pPr>
        <w:pStyle w:val="TableofFigures"/>
        <w:tabs>
          <w:tab w:val="right" w:leader="dot" w:pos="9016"/>
        </w:tabs>
        <w:rPr>
          <w:ins w:id="103" w:author=" " w:date="2022-11-12T11:40:00Z"/>
          <w:del w:id="104" w:author="Maya O Connell" w:date="2022-11-18T10:36:00Z"/>
          <w:rFonts w:eastAsiaTheme="minorEastAsia"/>
          <w:noProof/>
          <w:lang w:val="en-GB" w:eastAsia="en-GB"/>
        </w:rPr>
      </w:pPr>
      <w:ins w:id="105" w:author=" " w:date="2022-11-12T11:40:00Z">
        <w:del w:id="106" w:author="Maya O Connell" w:date="2022-11-18T10:36:00Z">
          <w:r w:rsidRPr="00EB3AA3" w:rsidDel="00EB3AA3">
            <w:rPr>
              <w:rStyle w:val="Hyperlink"/>
              <w:noProof/>
            </w:rPr>
            <w:delText xml:space="preserve">Figure 9 Agile Development Cycle </w:delText>
          </w:r>
          <w:r w:rsidRPr="00EB3AA3" w:rsidDel="00EB3AA3">
            <w:rPr>
              <w:rStyle w:val="Hyperlink"/>
              <w:rFonts w:ascii="Calibri" w:hAnsi="Calibri" w:cs="Calibri"/>
              <w:noProof/>
            </w:rPr>
            <w:delText>(Santos, 2021)</w:delText>
          </w:r>
          <w:r w:rsidDel="00EB3AA3">
            <w:rPr>
              <w:noProof/>
              <w:webHidden/>
            </w:rPr>
            <w:tab/>
            <w:delText>21</w:delText>
          </w:r>
        </w:del>
      </w:ins>
    </w:p>
    <w:p w14:paraId="00BEC9A7" w14:textId="67741E70" w:rsidR="00121F89" w:rsidDel="00EB3AA3" w:rsidRDefault="00121F89">
      <w:pPr>
        <w:pStyle w:val="TableofFigures"/>
        <w:tabs>
          <w:tab w:val="right" w:leader="dot" w:pos="9016"/>
        </w:tabs>
        <w:rPr>
          <w:ins w:id="107" w:author=" " w:date="2022-11-12T11:40:00Z"/>
          <w:del w:id="108" w:author="Maya O Connell" w:date="2022-11-18T10:36:00Z"/>
          <w:rFonts w:eastAsiaTheme="minorEastAsia"/>
          <w:noProof/>
          <w:lang w:val="en-GB" w:eastAsia="en-GB"/>
        </w:rPr>
      </w:pPr>
      <w:ins w:id="109" w:author=" " w:date="2022-11-12T11:40:00Z">
        <w:del w:id="110" w:author="Maya O Connell" w:date="2022-11-18T10:36:00Z">
          <w:r w:rsidRPr="00EB3AA3" w:rsidDel="00EB3AA3">
            <w:rPr>
              <w:rStyle w:val="Hyperlink"/>
              <w:noProof/>
            </w:rPr>
            <w:delText xml:space="preserve">Figure 10 Scrum Methodology </w:delText>
          </w:r>
          <w:r w:rsidRPr="00EB3AA3" w:rsidDel="00EB3AA3">
            <w:rPr>
              <w:rStyle w:val="Hyperlink"/>
              <w:rFonts w:ascii="Calibri" w:hAnsi="Calibri" w:cs="Calibri"/>
              <w:noProof/>
            </w:rPr>
            <w:delText>(Premium Vector | Agile development methodology. software developments sprint, develop process management and scrum sprints illustration, no date)</w:delText>
          </w:r>
          <w:r w:rsidDel="00EB3AA3">
            <w:rPr>
              <w:noProof/>
              <w:webHidden/>
            </w:rPr>
            <w:tab/>
            <w:delText>21</w:delText>
          </w:r>
        </w:del>
      </w:ins>
    </w:p>
    <w:p w14:paraId="324AB09C" w14:textId="7293F102" w:rsidR="00121F89" w:rsidDel="00EB3AA3" w:rsidRDefault="00121F89">
      <w:pPr>
        <w:pStyle w:val="TableofFigures"/>
        <w:tabs>
          <w:tab w:val="right" w:leader="dot" w:pos="9016"/>
        </w:tabs>
        <w:rPr>
          <w:ins w:id="111" w:author=" " w:date="2022-11-12T11:40:00Z"/>
          <w:del w:id="112" w:author="Maya O Connell" w:date="2022-11-18T10:36:00Z"/>
          <w:rFonts w:eastAsiaTheme="minorEastAsia"/>
          <w:noProof/>
          <w:lang w:val="en-GB" w:eastAsia="en-GB"/>
        </w:rPr>
      </w:pPr>
      <w:ins w:id="113" w:author=" " w:date="2022-11-12T11:40:00Z">
        <w:del w:id="114" w:author="Maya O Connell" w:date="2022-11-18T10:36:00Z">
          <w:r w:rsidRPr="00EB3AA3" w:rsidDel="00EB3AA3">
            <w:rPr>
              <w:rStyle w:val="Hyperlink"/>
              <w:noProof/>
            </w:rPr>
            <w:delText xml:space="preserve">Figure 11 Feature Driven Development </w:delText>
          </w:r>
          <w:r w:rsidRPr="00EB3AA3" w:rsidDel="00EB3AA3">
            <w:rPr>
              <w:rStyle w:val="Hyperlink"/>
              <w:rFonts w:ascii="Calibri" w:hAnsi="Calibri" w:cs="Calibri"/>
              <w:noProof/>
            </w:rPr>
            <w:delText>(Mirzoyan, 2020)</w:delText>
          </w:r>
          <w:r w:rsidDel="00EB3AA3">
            <w:rPr>
              <w:noProof/>
              <w:webHidden/>
            </w:rPr>
            <w:tab/>
            <w:delText>22</w:delText>
          </w:r>
        </w:del>
      </w:ins>
    </w:p>
    <w:p w14:paraId="27F55021" w14:textId="76661933" w:rsidR="007F6367" w:rsidDel="00121F89" w:rsidRDefault="00121F89">
      <w:pPr>
        <w:pStyle w:val="TableofFigures"/>
        <w:tabs>
          <w:tab w:val="right" w:leader="dot" w:pos="9016"/>
        </w:tabs>
        <w:rPr>
          <w:del w:id="115" w:author=" " w:date="2022-11-12T11:39:00Z"/>
          <w:rFonts w:eastAsiaTheme="minorEastAsia"/>
          <w:noProof/>
          <w:lang w:val="en-GB" w:eastAsia="en-GB"/>
        </w:rPr>
      </w:pPr>
      <w:ins w:id="116" w:author=" " w:date="2022-11-12T11:40:00Z">
        <w:r>
          <w:fldChar w:fldCharType="end"/>
        </w:r>
      </w:ins>
      <w:commentRangeStart w:id="117"/>
      <w:del w:id="118" w:author=" " w:date="2022-11-12T11:39:00Z">
        <w:r w:rsidR="007F6367" w:rsidDel="00121F89">
          <w:fldChar w:fldCharType="begin"/>
        </w:r>
        <w:r w:rsidR="007F6367" w:rsidDel="00121F89">
          <w:delInstrText xml:space="preserve"> TOC \h \z \c "Figure" </w:delInstrText>
        </w:r>
        <w:r w:rsidR="007F6367" w:rsidDel="00121F89">
          <w:fldChar w:fldCharType="separate"/>
        </w:r>
        <w:r w:rsidDel="00121F89">
          <w:fldChar w:fldCharType="begin"/>
        </w:r>
        <w:r w:rsidDel="00121F89">
          <w:delInstrText>HYPERLINK \l "_Toc118905971"</w:delInstrText>
        </w:r>
        <w:r w:rsidDel="00121F89">
          <w:fldChar w:fldCharType="separate"/>
        </w:r>
        <w:r w:rsidR="007F6367" w:rsidRPr="00F769B0" w:rsidDel="00121F89">
          <w:rPr>
            <w:rStyle w:val="Hyperlink"/>
            <w:noProof/>
          </w:rPr>
          <w:delText>Figure 1 Moodle Environment Course Overview</w:delText>
        </w:r>
        <w:r w:rsidR="007F6367" w:rsidDel="00121F89">
          <w:rPr>
            <w:noProof/>
            <w:webHidden/>
          </w:rPr>
          <w:tab/>
        </w:r>
        <w:r w:rsidR="007F6367" w:rsidDel="00121F89">
          <w:rPr>
            <w:noProof/>
            <w:webHidden/>
          </w:rPr>
          <w:fldChar w:fldCharType="begin"/>
        </w:r>
        <w:r w:rsidR="007F6367" w:rsidDel="00121F89">
          <w:rPr>
            <w:noProof/>
            <w:webHidden/>
          </w:rPr>
          <w:delInstrText xml:space="preserve"> PAGEREF _Toc118905971 \h </w:delInstrText>
        </w:r>
        <w:r w:rsidR="007F6367" w:rsidDel="00121F89">
          <w:rPr>
            <w:noProof/>
            <w:webHidden/>
          </w:rPr>
        </w:r>
        <w:r w:rsidR="007F6367" w:rsidDel="00121F89">
          <w:rPr>
            <w:noProof/>
            <w:webHidden/>
          </w:rPr>
          <w:fldChar w:fldCharType="separate"/>
        </w:r>
        <w:r w:rsidR="007F6367" w:rsidDel="00121F89">
          <w:rPr>
            <w:noProof/>
            <w:webHidden/>
          </w:rPr>
          <w:delText>11</w:delText>
        </w:r>
        <w:r w:rsidR="007F6367" w:rsidDel="00121F89">
          <w:rPr>
            <w:noProof/>
            <w:webHidden/>
          </w:rPr>
          <w:fldChar w:fldCharType="end"/>
        </w:r>
        <w:r w:rsidDel="00121F89">
          <w:rPr>
            <w:noProof/>
          </w:rPr>
          <w:fldChar w:fldCharType="end"/>
        </w:r>
      </w:del>
    </w:p>
    <w:p w14:paraId="090FC953" w14:textId="2DD9ADD6" w:rsidR="007F6367" w:rsidDel="00121F89" w:rsidRDefault="00000000">
      <w:pPr>
        <w:pStyle w:val="TableofFigures"/>
        <w:tabs>
          <w:tab w:val="right" w:leader="dot" w:pos="9016"/>
        </w:tabs>
        <w:rPr>
          <w:del w:id="119" w:author=" " w:date="2022-11-12T11:39:00Z"/>
          <w:rFonts w:eastAsiaTheme="minorEastAsia"/>
          <w:noProof/>
          <w:lang w:val="en-GB" w:eastAsia="en-GB"/>
        </w:rPr>
      </w:pPr>
      <w:del w:id="120" w:author=" " w:date="2022-11-12T11:39:00Z">
        <w:r w:rsidDel="00121F89">
          <w:fldChar w:fldCharType="begin"/>
        </w:r>
        <w:r w:rsidDel="00121F89">
          <w:delInstrText>HYPERLINK \l "_Toc118905972"</w:delInstrText>
        </w:r>
        <w:r w:rsidDel="00121F89">
          <w:fldChar w:fldCharType="separate"/>
        </w:r>
        <w:r w:rsidR="007F6367" w:rsidRPr="00F769B0" w:rsidDel="00121F89">
          <w:rPr>
            <w:rStyle w:val="Hyperlink"/>
            <w:noProof/>
          </w:rPr>
          <w:delText>Figure 2 Moodle Environment Course Page</w:delText>
        </w:r>
        <w:r w:rsidR="007F6367" w:rsidDel="00121F89">
          <w:rPr>
            <w:noProof/>
            <w:webHidden/>
          </w:rPr>
          <w:tab/>
        </w:r>
        <w:r w:rsidR="007F6367" w:rsidDel="00121F89">
          <w:rPr>
            <w:noProof/>
            <w:webHidden/>
          </w:rPr>
          <w:fldChar w:fldCharType="begin"/>
        </w:r>
        <w:r w:rsidR="007F6367" w:rsidDel="00121F89">
          <w:rPr>
            <w:noProof/>
            <w:webHidden/>
          </w:rPr>
          <w:delInstrText xml:space="preserve"> PAGEREF _Toc118905972 \h </w:delInstrText>
        </w:r>
        <w:r w:rsidR="007F6367" w:rsidDel="00121F89">
          <w:rPr>
            <w:noProof/>
            <w:webHidden/>
          </w:rPr>
        </w:r>
        <w:r w:rsidR="007F6367" w:rsidDel="00121F89">
          <w:rPr>
            <w:noProof/>
            <w:webHidden/>
          </w:rPr>
          <w:fldChar w:fldCharType="separate"/>
        </w:r>
        <w:r w:rsidR="007F6367" w:rsidDel="00121F89">
          <w:rPr>
            <w:noProof/>
            <w:webHidden/>
          </w:rPr>
          <w:delText>12</w:delText>
        </w:r>
        <w:r w:rsidR="007F6367" w:rsidDel="00121F89">
          <w:rPr>
            <w:noProof/>
            <w:webHidden/>
          </w:rPr>
          <w:fldChar w:fldCharType="end"/>
        </w:r>
        <w:r w:rsidDel="00121F89">
          <w:rPr>
            <w:noProof/>
          </w:rPr>
          <w:fldChar w:fldCharType="end"/>
        </w:r>
      </w:del>
    </w:p>
    <w:p w14:paraId="3DAB25A2" w14:textId="06BDDC0C" w:rsidR="007F6367" w:rsidDel="00121F89" w:rsidRDefault="00000000">
      <w:pPr>
        <w:pStyle w:val="TableofFigures"/>
        <w:tabs>
          <w:tab w:val="right" w:leader="dot" w:pos="9016"/>
        </w:tabs>
        <w:rPr>
          <w:del w:id="121" w:author=" " w:date="2022-11-12T11:39:00Z"/>
          <w:rFonts w:eastAsiaTheme="minorEastAsia"/>
          <w:noProof/>
          <w:lang w:val="en-GB" w:eastAsia="en-GB"/>
        </w:rPr>
      </w:pPr>
      <w:del w:id="122" w:author=" " w:date="2022-11-12T11:39:00Z">
        <w:r w:rsidDel="00121F89">
          <w:fldChar w:fldCharType="begin"/>
        </w:r>
        <w:r w:rsidDel="00121F89">
          <w:delInstrText>HYPERLINK \l "_Toc118905973"</w:delInstrText>
        </w:r>
        <w:r w:rsidDel="00121F89">
          <w:fldChar w:fldCharType="separate"/>
        </w:r>
        <w:r w:rsidR="007F6367" w:rsidRPr="00F769B0" w:rsidDel="00121F89">
          <w:rPr>
            <w:rStyle w:val="Hyperlink"/>
            <w:noProof/>
          </w:rPr>
          <w:delText>Figure 3 Blackboard Learn Courses</w:delText>
        </w:r>
        <w:r w:rsidR="007F6367" w:rsidDel="00121F89">
          <w:rPr>
            <w:noProof/>
            <w:webHidden/>
          </w:rPr>
          <w:tab/>
        </w:r>
        <w:r w:rsidR="007F6367" w:rsidDel="00121F89">
          <w:rPr>
            <w:noProof/>
            <w:webHidden/>
          </w:rPr>
          <w:fldChar w:fldCharType="begin"/>
        </w:r>
        <w:r w:rsidR="007F6367" w:rsidDel="00121F89">
          <w:rPr>
            <w:noProof/>
            <w:webHidden/>
          </w:rPr>
          <w:delInstrText xml:space="preserve"> PAGEREF _Toc118905973 \h </w:delInstrText>
        </w:r>
        <w:r w:rsidR="007F6367" w:rsidDel="00121F89">
          <w:rPr>
            <w:noProof/>
            <w:webHidden/>
          </w:rPr>
        </w:r>
        <w:r w:rsidR="007F6367" w:rsidDel="00121F89">
          <w:rPr>
            <w:noProof/>
            <w:webHidden/>
          </w:rPr>
          <w:fldChar w:fldCharType="separate"/>
        </w:r>
        <w:r w:rsidR="007F6367" w:rsidDel="00121F89">
          <w:rPr>
            <w:noProof/>
            <w:webHidden/>
          </w:rPr>
          <w:delText>13</w:delText>
        </w:r>
        <w:r w:rsidR="007F6367" w:rsidDel="00121F89">
          <w:rPr>
            <w:noProof/>
            <w:webHidden/>
          </w:rPr>
          <w:fldChar w:fldCharType="end"/>
        </w:r>
        <w:r w:rsidDel="00121F89">
          <w:rPr>
            <w:noProof/>
          </w:rPr>
          <w:fldChar w:fldCharType="end"/>
        </w:r>
      </w:del>
    </w:p>
    <w:p w14:paraId="69CF7F55" w14:textId="78EEE152" w:rsidR="007F6367" w:rsidDel="00121F89" w:rsidRDefault="00000000">
      <w:pPr>
        <w:pStyle w:val="TableofFigures"/>
        <w:tabs>
          <w:tab w:val="right" w:leader="dot" w:pos="9016"/>
        </w:tabs>
        <w:rPr>
          <w:del w:id="123" w:author=" " w:date="2022-11-12T11:39:00Z"/>
          <w:rFonts w:eastAsiaTheme="minorEastAsia"/>
          <w:noProof/>
          <w:lang w:val="en-GB" w:eastAsia="en-GB"/>
        </w:rPr>
      </w:pPr>
      <w:del w:id="124" w:author=" " w:date="2022-11-12T11:39:00Z">
        <w:r w:rsidDel="00121F89">
          <w:fldChar w:fldCharType="begin"/>
        </w:r>
        <w:r w:rsidDel="00121F89">
          <w:delInstrText>HYPERLINK \l "_Toc118905974"</w:delInstrText>
        </w:r>
        <w:r w:rsidDel="00121F89">
          <w:fldChar w:fldCharType="separate"/>
        </w:r>
        <w:r w:rsidR="007F6367" w:rsidRPr="00F769B0" w:rsidDel="00121F89">
          <w:rPr>
            <w:rStyle w:val="Hyperlink"/>
            <w:noProof/>
          </w:rPr>
          <w:delText>Figure 4 Vevox Poll Question with displayed answers (session creator)</w:delText>
        </w:r>
        <w:r w:rsidR="007F6367" w:rsidDel="00121F89">
          <w:rPr>
            <w:noProof/>
            <w:webHidden/>
          </w:rPr>
          <w:tab/>
        </w:r>
        <w:r w:rsidR="007F6367" w:rsidDel="00121F89">
          <w:rPr>
            <w:noProof/>
            <w:webHidden/>
          </w:rPr>
          <w:fldChar w:fldCharType="begin"/>
        </w:r>
        <w:r w:rsidR="007F6367" w:rsidDel="00121F89">
          <w:rPr>
            <w:noProof/>
            <w:webHidden/>
          </w:rPr>
          <w:delInstrText xml:space="preserve"> PAGEREF _Toc118905974 \h </w:delInstrText>
        </w:r>
        <w:r w:rsidR="007F6367" w:rsidDel="00121F89">
          <w:rPr>
            <w:noProof/>
            <w:webHidden/>
          </w:rPr>
        </w:r>
        <w:r w:rsidR="007F6367" w:rsidDel="00121F89">
          <w:rPr>
            <w:noProof/>
            <w:webHidden/>
          </w:rPr>
          <w:fldChar w:fldCharType="separate"/>
        </w:r>
        <w:r w:rsidR="007F6367" w:rsidDel="00121F89">
          <w:rPr>
            <w:noProof/>
            <w:webHidden/>
          </w:rPr>
          <w:delText>14</w:delText>
        </w:r>
        <w:r w:rsidR="007F6367" w:rsidDel="00121F89">
          <w:rPr>
            <w:noProof/>
            <w:webHidden/>
          </w:rPr>
          <w:fldChar w:fldCharType="end"/>
        </w:r>
        <w:r w:rsidDel="00121F89">
          <w:rPr>
            <w:noProof/>
          </w:rPr>
          <w:fldChar w:fldCharType="end"/>
        </w:r>
      </w:del>
    </w:p>
    <w:p w14:paraId="5854C4A8" w14:textId="65E42797" w:rsidR="007F6367" w:rsidDel="00121F89" w:rsidRDefault="00000000">
      <w:pPr>
        <w:pStyle w:val="TableofFigures"/>
        <w:tabs>
          <w:tab w:val="right" w:leader="dot" w:pos="9016"/>
        </w:tabs>
        <w:rPr>
          <w:del w:id="125" w:author=" " w:date="2022-11-12T11:39:00Z"/>
          <w:rFonts w:eastAsiaTheme="minorEastAsia"/>
          <w:noProof/>
          <w:lang w:val="en-GB" w:eastAsia="en-GB"/>
        </w:rPr>
      </w:pPr>
      <w:del w:id="126" w:author=" " w:date="2022-11-12T11:39:00Z">
        <w:r w:rsidDel="00121F89">
          <w:fldChar w:fldCharType="begin"/>
        </w:r>
        <w:r w:rsidDel="00121F89">
          <w:delInstrText>HYPERLINK \l "_Toc118905975"</w:delInstrText>
        </w:r>
        <w:r w:rsidDel="00121F89">
          <w:fldChar w:fldCharType="separate"/>
        </w:r>
        <w:r w:rsidR="007F6367" w:rsidRPr="00F769B0" w:rsidDel="00121F89">
          <w:rPr>
            <w:rStyle w:val="Hyperlink"/>
            <w:noProof/>
          </w:rPr>
          <w:delText>Figure 5 Vevox Q&amp;A Board (session creator)</w:delText>
        </w:r>
        <w:r w:rsidR="007F6367" w:rsidDel="00121F89">
          <w:rPr>
            <w:noProof/>
            <w:webHidden/>
          </w:rPr>
          <w:tab/>
        </w:r>
        <w:r w:rsidR="007F6367" w:rsidDel="00121F89">
          <w:rPr>
            <w:noProof/>
            <w:webHidden/>
          </w:rPr>
          <w:fldChar w:fldCharType="begin"/>
        </w:r>
        <w:r w:rsidR="007F6367" w:rsidDel="00121F89">
          <w:rPr>
            <w:noProof/>
            <w:webHidden/>
          </w:rPr>
          <w:delInstrText xml:space="preserve"> PAGEREF _Toc118905975 \h </w:delInstrText>
        </w:r>
        <w:r w:rsidR="007F6367" w:rsidDel="00121F89">
          <w:rPr>
            <w:noProof/>
            <w:webHidden/>
          </w:rPr>
        </w:r>
        <w:r w:rsidR="007F6367" w:rsidDel="00121F89">
          <w:rPr>
            <w:noProof/>
            <w:webHidden/>
          </w:rPr>
          <w:fldChar w:fldCharType="separate"/>
        </w:r>
        <w:r w:rsidR="007F6367" w:rsidDel="00121F89">
          <w:rPr>
            <w:noProof/>
            <w:webHidden/>
          </w:rPr>
          <w:delText>14</w:delText>
        </w:r>
        <w:r w:rsidR="007F6367" w:rsidDel="00121F89">
          <w:rPr>
            <w:noProof/>
            <w:webHidden/>
          </w:rPr>
          <w:fldChar w:fldCharType="end"/>
        </w:r>
        <w:r w:rsidDel="00121F89">
          <w:rPr>
            <w:noProof/>
          </w:rPr>
          <w:fldChar w:fldCharType="end"/>
        </w:r>
      </w:del>
    </w:p>
    <w:p w14:paraId="470946A2" w14:textId="3998DF6A" w:rsidR="007F6367" w:rsidDel="00121F89" w:rsidRDefault="00000000">
      <w:pPr>
        <w:pStyle w:val="TableofFigures"/>
        <w:tabs>
          <w:tab w:val="right" w:leader="dot" w:pos="9016"/>
        </w:tabs>
        <w:rPr>
          <w:del w:id="127" w:author=" " w:date="2022-11-12T11:39:00Z"/>
          <w:rFonts w:eastAsiaTheme="minorEastAsia"/>
          <w:noProof/>
          <w:lang w:val="en-GB" w:eastAsia="en-GB"/>
        </w:rPr>
      </w:pPr>
      <w:del w:id="128" w:author=" " w:date="2022-11-12T11:39:00Z">
        <w:r w:rsidDel="00121F89">
          <w:fldChar w:fldCharType="begin"/>
        </w:r>
        <w:r w:rsidDel="00121F89">
          <w:delInstrText>HYPERLINK \l "_Toc118905976"</w:delInstrText>
        </w:r>
        <w:r w:rsidDel="00121F89">
          <w:fldChar w:fldCharType="separate"/>
        </w:r>
        <w:r w:rsidR="007F6367" w:rsidRPr="00F769B0" w:rsidDel="00121F89">
          <w:rPr>
            <w:rStyle w:val="Hyperlink"/>
            <w:noProof/>
          </w:rPr>
          <w:delText>Figure 6 Vevox Joined Session</w:delText>
        </w:r>
        <w:r w:rsidR="007F6367" w:rsidDel="00121F89">
          <w:rPr>
            <w:noProof/>
            <w:webHidden/>
          </w:rPr>
          <w:tab/>
        </w:r>
        <w:r w:rsidR="007F6367" w:rsidDel="00121F89">
          <w:rPr>
            <w:noProof/>
            <w:webHidden/>
          </w:rPr>
          <w:fldChar w:fldCharType="begin"/>
        </w:r>
        <w:r w:rsidR="007F6367" w:rsidDel="00121F89">
          <w:rPr>
            <w:noProof/>
            <w:webHidden/>
          </w:rPr>
          <w:delInstrText xml:space="preserve"> PAGEREF _Toc118905976 \h </w:delInstrText>
        </w:r>
        <w:r w:rsidR="007F6367" w:rsidDel="00121F89">
          <w:rPr>
            <w:noProof/>
            <w:webHidden/>
          </w:rPr>
        </w:r>
        <w:r w:rsidR="007F6367" w:rsidDel="00121F89">
          <w:rPr>
            <w:noProof/>
            <w:webHidden/>
          </w:rPr>
          <w:fldChar w:fldCharType="separate"/>
        </w:r>
        <w:r w:rsidR="007F6367" w:rsidDel="00121F89">
          <w:rPr>
            <w:noProof/>
            <w:webHidden/>
          </w:rPr>
          <w:delText>15</w:delText>
        </w:r>
        <w:r w:rsidR="007F6367" w:rsidDel="00121F89">
          <w:rPr>
            <w:noProof/>
            <w:webHidden/>
          </w:rPr>
          <w:fldChar w:fldCharType="end"/>
        </w:r>
        <w:r w:rsidDel="00121F89">
          <w:rPr>
            <w:noProof/>
          </w:rPr>
          <w:fldChar w:fldCharType="end"/>
        </w:r>
      </w:del>
    </w:p>
    <w:p w14:paraId="49E79A61" w14:textId="1254B9C9" w:rsidR="007F6367" w:rsidDel="00121F89" w:rsidRDefault="00000000">
      <w:pPr>
        <w:pStyle w:val="TableofFigures"/>
        <w:tabs>
          <w:tab w:val="right" w:leader="dot" w:pos="9016"/>
        </w:tabs>
        <w:rPr>
          <w:del w:id="129" w:author=" " w:date="2022-11-12T11:39:00Z"/>
          <w:rFonts w:eastAsiaTheme="minorEastAsia"/>
          <w:noProof/>
          <w:lang w:val="en-GB" w:eastAsia="en-GB"/>
        </w:rPr>
      </w:pPr>
      <w:del w:id="130" w:author=" " w:date="2022-11-12T11:39:00Z">
        <w:r w:rsidDel="00121F89">
          <w:fldChar w:fldCharType="begin"/>
        </w:r>
        <w:r w:rsidDel="00121F89">
          <w:delInstrText>HYPERLINK \l "_Toc118905977"</w:delInstrText>
        </w:r>
        <w:r w:rsidDel="00121F89">
          <w:fldChar w:fldCharType="separate"/>
        </w:r>
        <w:r w:rsidR="007F6367" w:rsidRPr="00F769B0" w:rsidDel="00121F89">
          <w:rPr>
            <w:rStyle w:val="Hyperlink"/>
            <w:noProof/>
          </w:rPr>
          <w:delText xml:space="preserve">Figure 7 Stack Overflow Most Popular Web Frameworks </w:delText>
        </w:r>
        <w:r w:rsidR="007F6367" w:rsidRPr="00F769B0" w:rsidDel="00121F89">
          <w:rPr>
            <w:rStyle w:val="Hyperlink"/>
            <w:rFonts w:ascii="Calibri" w:hAnsi="Calibri" w:cs="Calibri"/>
            <w:noProof/>
          </w:rPr>
          <w:delText>(Stack Overflow Developer Survey 2021, no date)</w:delText>
        </w:r>
        <w:r w:rsidR="007F6367" w:rsidDel="00121F89">
          <w:rPr>
            <w:noProof/>
            <w:webHidden/>
          </w:rPr>
          <w:tab/>
        </w:r>
        <w:r w:rsidR="007F6367" w:rsidDel="00121F89">
          <w:rPr>
            <w:noProof/>
            <w:webHidden/>
          </w:rPr>
          <w:fldChar w:fldCharType="begin"/>
        </w:r>
        <w:r w:rsidR="007F6367" w:rsidDel="00121F89">
          <w:rPr>
            <w:noProof/>
            <w:webHidden/>
          </w:rPr>
          <w:delInstrText xml:space="preserve"> PAGEREF _Toc118905977 \h </w:delInstrText>
        </w:r>
        <w:r w:rsidR="007F6367" w:rsidDel="00121F89">
          <w:rPr>
            <w:noProof/>
            <w:webHidden/>
          </w:rPr>
        </w:r>
        <w:r w:rsidR="007F6367" w:rsidDel="00121F89">
          <w:rPr>
            <w:noProof/>
            <w:webHidden/>
          </w:rPr>
          <w:fldChar w:fldCharType="separate"/>
        </w:r>
        <w:r w:rsidR="007F6367" w:rsidDel="00121F89">
          <w:rPr>
            <w:noProof/>
            <w:webHidden/>
          </w:rPr>
          <w:delText>16</w:delText>
        </w:r>
        <w:r w:rsidR="007F6367" w:rsidDel="00121F89">
          <w:rPr>
            <w:noProof/>
            <w:webHidden/>
          </w:rPr>
          <w:fldChar w:fldCharType="end"/>
        </w:r>
        <w:r w:rsidDel="00121F89">
          <w:rPr>
            <w:noProof/>
          </w:rPr>
          <w:fldChar w:fldCharType="end"/>
        </w:r>
      </w:del>
    </w:p>
    <w:p w14:paraId="551A59CC" w14:textId="14FBCE5A" w:rsidR="007F6367" w:rsidDel="00121F89" w:rsidRDefault="00000000">
      <w:pPr>
        <w:pStyle w:val="TableofFigures"/>
        <w:tabs>
          <w:tab w:val="right" w:leader="dot" w:pos="9016"/>
        </w:tabs>
        <w:rPr>
          <w:del w:id="131" w:author=" " w:date="2022-11-12T11:39:00Z"/>
          <w:rFonts w:eastAsiaTheme="minorEastAsia"/>
          <w:noProof/>
          <w:lang w:val="en-GB" w:eastAsia="en-GB"/>
        </w:rPr>
      </w:pPr>
      <w:del w:id="132" w:author=" " w:date="2022-11-12T11:39:00Z">
        <w:r w:rsidDel="00121F89">
          <w:fldChar w:fldCharType="begin"/>
        </w:r>
        <w:r w:rsidDel="00121F89">
          <w:delInstrText>HYPERLINK \l "_Toc118905978"</w:delInstrText>
        </w:r>
        <w:r w:rsidDel="00121F89">
          <w:fldChar w:fldCharType="separate"/>
        </w:r>
        <w:r w:rsidR="007F6367" w:rsidRPr="00F769B0" w:rsidDel="00121F89">
          <w:rPr>
            <w:rStyle w:val="Hyperlink"/>
            <w:noProof/>
          </w:rPr>
          <w:delText xml:space="preserve">Figure 8 Waterfall Method </w:delText>
        </w:r>
        <w:r w:rsidR="007F6367" w:rsidRPr="00F769B0" w:rsidDel="00121F89">
          <w:rPr>
            <w:rStyle w:val="Hyperlink"/>
            <w:rFonts w:ascii="Calibri" w:hAnsi="Calibri" w:cs="Calibri"/>
            <w:noProof/>
          </w:rPr>
          <w:delText>(The Waterfall Model, a different perspective - Mohamed Sami, no date)</w:delText>
        </w:r>
        <w:r w:rsidR="007F6367" w:rsidDel="00121F89">
          <w:rPr>
            <w:noProof/>
            <w:webHidden/>
          </w:rPr>
          <w:tab/>
        </w:r>
        <w:r w:rsidR="007F6367" w:rsidDel="00121F89">
          <w:rPr>
            <w:noProof/>
            <w:webHidden/>
          </w:rPr>
          <w:fldChar w:fldCharType="begin"/>
        </w:r>
        <w:r w:rsidR="007F6367" w:rsidDel="00121F89">
          <w:rPr>
            <w:noProof/>
            <w:webHidden/>
          </w:rPr>
          <w:delInstrText xml:space="preserve"> PAGEREF _Toc118905978 \h </w:delInstrText>
        </w:r>
        <w:r w:rsidR="007F6367" w:rsidDel="00121F89">
          <w:rPr>
            <w:noProof/>
            <w:webHidden/>
          </w:rPr>
        </w:r>
        <w:r w:rsidR="007F6367" w:rsidDel="00121F89">
          <w:rPr>
            <w:noProof/>
            <w:webHidden/>
          </w:rPr>
          <w:fldChar w:fldCharType="separate"/>
        </w:r>
        <w:r w:rsidR="007F6367" w:rsidDel="00121F89">
          <w:rPr>
            <w:noProof/>
            <w:webHidden/>
          </w:rPr>
          <w:delText>20</w:delText>
        </w:r>
        <w:r w:rsidR="007F6367" w:rsidDel="00121F89">
          <w:rPr>
            <w:noProof/>
            <w:webHidden/>
          </w:rPr>
          <w:fldChar w:fldCharType="end"/>
        </w:r>
        <w:r w:rsidDel="00121F89">
          <w:rPr>
            <w:noProof/>
          </w:rPr>
          <w:fldChar w:fldCharType="end"/>
        </w:r>
      </w:del>
    </w:p>
    <w:p w14:paraId="6EF3C9CA" w14:textId="7562EB6D" w:rsidR="007F6367" w:rsidDel="00121F89" w:rsidRDefault="00000000">
      <w:pPr>
        <w:pStyle w:val="TableofFigures"/>
        <w:tabs>
          <w:tab w:val="right" w:leader="dot" w:pos="9016"/>
        </w:tabs>
        <w:rPr>
          <w:del w:id="133" w:author=" " w:date="2022-11-12T11:39:00Z"/>
          <w:rFonts w:eastAsiaTheme="minorEastAsia"/>
          <w:noProof/>
          <w:lang w:val="en-GB" w:eastAsia="en-GB"/>
        </w:rPr>
      </w:pPr>
      <w:del w:id="134" w:author=" " w:date="2022-11-12T11:39:00Z">
        <w:r w:rsidDel="00121F89">
          <w:fldChar w:fldCharType="begin"/>
        </w:r>
        <w:r w:rsidDel="00121F89">
          <w:delInstrText>HYPERLINK \l "_Toc118905979"</w:delInstrText>
        </w:r>
        <w:r w:rsidDel="00121F89">
          <w:fldChar w:fldCharType="separate"/>
        </w:r>
        <w:r w:rsidR="007F6367" w:rsidRPr="00F769B0" w:rsidDel="00121F89">
          <w:rPr>
            <w:rStyle w:val="Hyperlink"/>
            <w:noProof/>
          </w:rPr>
          <w:delText xml:space="preserve">Figure 9 Agile Development Cycle </w:delText>
        </w:r>
        <w:r w:rsidR="007F6367" w:rsidRPr="00F769B0" w:rsidDel="00121F89">
          <w:rPr>
            <w:rStyle w:val="Hyperlink"/>
            <w:rFonts w:ascii="Calibri" w:hAnsi="Calibri" w:cs="Calibri"/>
            <w:noProof/>
          </w:rPr>
          <w:delText>(Best Agile Development Methodology &amp; Principles for 2022, no date)</w:delText>
        </w:r>
        <w:r w:rsidR="007F6367" w:rsidDel="00121F89">
          <w:rPr>
            <w:noProof/>
            <w:webHidden/>
          </w:rPr>
          <w:tab/>
        </w:r>
        <w:r w:rsidR="007F6367" w:rsidDel="00121F89">
          <w:rPr>
            <w:noProof/>
            <w:webHidden/>
          </w:rPr>
          <w:fldChar w:fldCharType="begin"/>
        </w:r>
        <w:r w:rsidR="007F6367" w:rsidDel="00121F89">
          <w:rPr>
            <w:noProof/>
            <w:webHidden/>
          </w:rPr>
          <w:delInstrText xml:space="preserve"> PAGEREF _Toc118905979 \h </w:delInstrText>
        </w:r>
        <w:r w:rsidR="007F6367" w:rsidDel="00121F89">
          <w:rPr>
            <w:noProof/>
            <w:webHidden/>
          </w:rPr>
        </w:r>
        <w:r w:rsidR="007F6367" w:rsidDel="00121F89">
          <w:rPr>
            <w:noProof/>
            <w:webHidden/>
          </w:rPr>
          <w:fldChar w:fldCharType="separate"/>
        </w:r>
        <w:r w:rsidR="007F6367" w:rsidDel="00121F89">
          <w:rPr>
            <w:noProof/>
            <w:webHidden/>
          </w:rPr>
          <w:delText>21</w:delText>
        </w:r>
        <w:r w:rsidR="007F6367" w:rsidDel="00121F89">
          <w:rPr>
            <w:noProof/>
            <w:webHidden/>
          </w:rPr>
          <w:fldChar w:fldCharType="end"/>
        </w:r>
        <w:r w:rsidDel="00121F89">
          <w:rPr>
            <w:noProof/>
          </w:rPr>
          <w:fldChar w:fldCharType="end"/>
        </w:r>
      </w:del>
    </w:p>
    <w:p w14:paraId="19912CB1" w14:textId="5F8DC2B3" w:rsidR="007F6367" w:rsidDel="00121F89" w:rsidRDefault="00000000">
      <w:pPr>
        <w:pStyle w:val="TableofFigures"/>
        <w:tabs>
          <w:tab w:val="right" w:leader="dot" w:pos="9016"/>
        </w:tabs>
        <w:rPr>
          <w:del w:id="135" w:author=" " w:date="2022-11-12T11:39:00Z"/>
          <w:rFonts w:eastAsiaTheme="minorEastAsia"/>
          <w:noProof/>
          <w:lang w:val="en-GB" w:eastAsia="en-GB"/>
        </w:rPr>
      </w:pPr>
      <w:del w:id="136" w:author=" " w:date="2022-11-12T11:39:00Z">
        <w:r w:rsidDel="00121F89">
          <w:fldChar w:fldCharType="begin"/>
        </w:r>
        <w:r w:rsidDel="00121F89">
          <w:delInstrText>HYPERLINK \l "_Toc118905980"</w:delInstrText>
        </w:r>
        <w:r w:rsidDel="00121F89">
          <w:fldChar w:fldCharType="separate"/>
        </w:r>
        <w:r w:rsidR="007F6367" w:rsidRPr="00F769B0" w:rsidDel="00121F89">
          <w:rPr>
            <w:rStyle w:val="Hyperlink"/>
            <w:noProof/>
          </w:rPr>
          <w:delText xml:space="preserve">Figure 10 Scrum Methodology </w:delText>
        </w:r>
        <w:r w:rsidR="007F6367" w:rsidRPr="00F769B0" w:rsidDel="00121F89">
          <w:rPr>
            <w:rStyle w:val="Hyperlink"/>
            <w:rFonts w:ascii="Calibri" w:hAnsi="Calibri" w:cs="Calibri"/>
            <w:noProof/>
          </w:rPr>
          <w:delText>(Premium Vector | Agile development methodology. software developments sprint, develop process management and scrum sprints illustration, no date)</w:delText>
        </w:r>
        <w:r w:rsidR="007F6367" w:rsidDel="00121F89">
          <w:rPr>
            <w:noProof/>
            <w:webHidden/>
          </w:rPr>
          <w:tab/>
        </w:r>
        <w:r w:rsidR="007F6367" w:rsidDel="00121F89">
          <w:rPr>
            <w:noProof/>
            <w:webHidden/>
          </w:rPr>
          <w:fldChar w:fldCharType="begin"/>
        </w:r>
        <w:r w:rsidR="007F6367" w:rsidDel="00121F89">
          <w:rPr>
            <w:noProof/>
            <w:webHidden/>
          </w:rPr>
          <w:delInstrText xml:space="preserve"> PAGEREF _Toc118905980 \h </w:delInstrText>
        </w:r>
        <w:r w:rsidR="007F6367" w:rsidDel="00121F89">
          <w:rPr>
            <w:noProof/>
            <w:webHidden/>
          </w:rPr>
        </w:r>
        <w:r w:rsidR="007F6367" w:rsidDel="00121F89">
          <w:rPr>
            <w:noProof/>
            <w:webHidden/>
          </w:rPr>
          <w:fldChar w:fldCharType="separate"/>
        </w:r>
        <w:r w:rsidR="007F6367" w:rsidDel="00121F89">
          <w:rPr>
            <w:noProof/>
            <w:webHidden/>
          </w:rPr>
          <w:delText>21</w:delText>
        </w:r>
        <w:r w:rsidR="007F6367" w:rsidDel="00121F89">
          <w:rPr>
            <w:noProof/>
            <w:webHidden/>
          </w:rPr>
          <w:fldChar w:fldCharType="end"/>
        </w:r>
        <w:r w:rsidDel="00121F89">
          <w:rPr>
            <w:noProof/>
          </w:rPr>
          <w:fldChar w:fldCharType="end"/>
        </w:r>
      </w:del>
    </w:p>
    <w:p w14:paraId="716C41C3" w14:textId="10493D5A" w:rsidR="007F6367" w:rsidDel="00121F89" w:rsidRDefault="00000000">
      <w:pPr>
        <w:pStyle w:val="TableofFigures"/>
        <w:tabs>
          <w:tab w:val="right" w:leader="dot" w:pos="9016"/>
        </w:tabs>
        <w:rPr>
          <w:del w:id="137" w:author=" " w:date="2022-11-12T11:39:00Z"/>
          <w:rFonts w:eastAsiaTheme="minorEastAsia"/>
          <w:noProof/>
          <w:lang w:val="en-GB" w:eastAsia="en-GB"/>
        </w:rPr>
      </w:pPr>
      <w:del w:id="138" w:author=" " w:date="2022-11-12T11:39:00Z">
        <w:r w:rsidDel="00121F89">
          <w:fldChar w:fldCharType="begin"/>
        </w:r>
        <w:r w:rsidDel="00121F89">
          <w:delInstrText>HYPERLINK \l "_Toc118905981"</w:delInstrText>
        </w:r>
        <w:r w:rsidDel="00121F89">
          <w:fldChar w:fldCharType="separate"/>
        </w:r>
        <w:r w:rsidR="007F6367" w:rsidRPr="00F769B0" w:rsidDel="00121F89">
          <w:rPr>
            <w:rStyle w:val="Hyperlink"/>
            <w:noProof/>
          </w:rPr>
          <w:delText xml:space="preserve">Figure 11 Feature Driven Development </w:delText>
        </w:r>
        <w:r w:rsidR="007F6367" w:rsidRPr="00F769B0" w:rsidDel="00121F89">
          <w:rPr>
            <w:rStyle w:val="Hyperlink"/>
            <w:rFonts w:ascii="Calibri" w:hAnsi="Calibri" w:cs="Calibri"/>
            <w:noProof/>
          </w:rPr>
          <w:delText>(Global, no date)</w:delText>
        </w:r>
        <w:r w:rsidR="007F6367" w:rsidDel="00121F89">
          <w:rPr>
            <w:noProof/>
            <w:webHidden/>
          </w:rPr>
          <w:tab/>
        </w:r>
        <w:r w:rsidR="007F6367" w:rsidDel="00121F89">
          <w:rPr>
            <w:noProof/>
            <w:webHidden/>
          </w:rPr>
          <w:fldChar w:fldCharType="begin"/>
        </w:r>
        <w:r w:rsidR="007F6367" w:rsidDel="00121F89">
          <w:rPr>
            <w:noProof/>
            <w:webHidden/>
          </w:rPr>
          <w:delInstrText xml:space="preserve"> PAGEREF _Toc118905981 \h </w:delInstrText>
        </w:r>
        <w:r w:rsidR="007F6367" w:rsidDel="00121F89">
          <w:rPr>
            <w:noProof/>
            <w:webHidden/>
          </w:rPr>
        </w:r>
        <w:r w:rsidR="007F6367" w:rsidDel="00121F89">
          <w:rPr>
            <w:noProof/>
            <w:webHidden/>
          </w:rPr>
          <w:fldChar w:fldCharType="separate"/>
        </w:r>
        <w:r w:rsidR="007F6367" w:rsidDel="00121F89">
          <w:rPr>
            <w:noProof/>
            <w:webHidden/>
          </w:rPr>
          <w:delText>22</w:delText>
        </w:r>
        <w:r w:rsidR="007F6367" w:rsidDel="00121F89">
          <w:rPr>
            <w:noProof/>
            <w:webHidden/>
          </w:rPr>
          <w:fldChar w:fldCharType="end"/>
        </w:r>
        <w:r w:rsidDel="00121F89">
          <w:rPr>
            <w:noProof/>
          </w:rPr>
          <w:fldChar w:fldCharType="end"/>
        </w:r>
      </w:del>
    </w:p>
    <w:p w14:paraId="72661707" w14:textId="64C34D68" w:rsidR="007F6367" w:rsidRDefault="007F6367">
      <w:del w:id="139" w:author=" " w:date="2022-11-12T11:39:00Z">
        <w:r w:rsidDel="00121F89">
          <w:fldChar w:fldCharType="end"/>
        </w:r>
      </w:del>
      <w:commentRangeEnd w:id="117"/>
      <w:r w:rsidR="00D34EAE">
        <w:rPr>
          <w:rStyle w:val="CommentReference"/>
        </w:rPr>
        <w:commentReference w:id="117"/>
      </w:r>
    </w:p>
    <w:p w14:paraId="187BB50F" w14:textId="1784D666" w:rsidR="009B697E" w:rsidRDefault="00D34EAE" w:rsidP="009B697E">
      <w:pPr>
        <w:pStyle w:val="Heading1"/>
      </w:pPr>
      <w:bookmarkStart w:id="140" w:name="_Toc120625667"/>
      <w:r>
        <w:t>1. Introduction</w:t>
      </w:r>
      <w:bookmarkEnd w:id="140"/>
    </w:p>
    <w:p w14:paraId="5CDDBD84" w14:textId="77777777" w:rsidR="00604B8B" w:rsidDel="00E91029" w:rsidRDefault="00604B8B" w:rsidP="00604B8B">
      <w:pPr>
        <w:rPr>
          <w:del w:id="141" w:author=" " w:date="2022-11-12T11:42:00Z"/>
        </w:rPr>
      </w:pPr>
    </w:p>
    <w:p w14:paraId="41BC4C37" w14:textId="3E0D2BDD" w:rsidR="00604B8B" w:rsidRPr="00F77FE7" w:rsidDel="00E91029" w:rsidRDefault="00D34EAE" w:rsidP="00604B8B">
      <w:pPr>
        <w:rPr>
          <w:del w:id="142" w:author=" " w:date="2022-11-12T11:42:00Z"/>
          <w:b/>
          <w:u w:val="single"/>
        </w:rPr>
      </w:pPr>
      <w:del w:id="143" w:author=" " w:date="2022-11-12T11:42:00Z">
        <w:r w:rsidRPr="00F77FE7" w:rsidDel="00E91029">
          <w:rPr>
            <w:b/>
            <w:u w:val="single"/>
          </w:rPr>
          <w:delText xml:space="preserve">At least 2 pages, but </w:delText>
        </w:r>
        <w:r w:rsidR="00F77FE7" w:rsidRPr="00F77FE7" w:rsidDel="00E91029">
          <w:rPr>
            <w:b/>
            <w:u w:val="single"/>
          </w:rPr>
          <w:delText>as many as you like</w:delText>
        </w:r>
      </w:del>
    </w:p>
    <w:p w14:paraId="6FC4BCF5" w14:textId="77777777" w:rsidR="009B697E" w:rsidRDefault="009B697E" w:rsidP="009B697E"/>
    <w:p w14:paraId="6992012E" w14:textId="77777777" w:rsidR="00CC0BD9" w:rsidRDefault="00D34EAE" w:rsidP="00253572">
      <w:pPr>
        <w:pStyle w:val="Heading2"/>
        <w:numPr>
          <w:ilvl w:val="1"/>
          <w:numId w:val="1"/>
        </w:numPr>
      </w:pPr>
      <w:bookmarkStart w:id="144" w:name="_Toc120625668"/>
      <w:r>
        <w:t>Project Background</w:t>
      </w:r>
      <w:bookmarkEnd w:id="144"/>
    </w:p>
    <w:p w14:paraId="21443D6B" w14:textId="77777777" w:rsidR="00F713D1" w:rsidRPr="00F713D1" w:rsidRDefault="00F713D1" w:rsidP="00F713D1"/>
    <w:p w14:paraId="51F50770" w14:textId="35E890D5" w:rsidR="00AC38CF" w:rsidRDefault="00D34EAE" w:rsidP="00253572">
      <w:r>
        <w:t xml:space="preserve">In </w:t>
      </w:r>
      <w:r w:rsidR="00FA1E08">
        <w:t>today’s world</w:t>
      </w:r>
      <w:r>
        <w:t xml:space="preserve">, eLearning platforms are a fundamental part of </w:t>
      </w:r>
      <w:r w:rsidR="00FA1E08">
        <w:t xml:space="preserve">third-level </w:t>
      </w:r>
      <w:r>
        <w:t xml:space="preserve">education, with a study showing 99% of institutions have at least one Learning Management System in place </w:t>
      </w:r>
      <w:r w:rsidR="008A7769">
        <w:fldChar w:fldCharType="begin"/>
      </w:r>
      <w:r w:rsidR="00D17832">
        <w:instrText xml:space="preserve"> ADDIN ZOTERO_ITEM CSL_CITATION {"citationID":"tGajpBw7","properties":{"formattedCitation":"(Dahlstrom, Brooks and Bichsel, 2014)","plainCitation":"(Dahlstrom, Brooks and Bichsel, 2014)","noteIndex":0},"citationItems":[{"id":21,"uris":["http://zotero.org/users/local/Ei0Zp2t7/items/N5398ZJJ"],"itemData":{"id":21,"type":"article-journal","language":"en","page":"27","source":"Zotero","title":"The Current Ecosystem of Learning Management Systems in Higher Education: Student, Faculty, and IT Perspectives","author":[{"family":"Dahlstrom","given":"Eden"},{"family":"Brooks","given":"D Christopher"},{"family":"Bichsel","given":"Jacqueline"}],"issued":{"date-parts":[["2014"]]}}}],"schema":"https://github.com/citation-style-language/schema/raw/master/csl-citation.json"} </w:instrText>
      </w:r>
      <w:r w:rsidR="008A7769">
        <w:fldChar w:fldCharType="separate"/>
      </w:r>
      <w:r w:rsidR="00D17832" w:rsidRPr="00D17832">
        <w:rPr>
          <w:rFonts w:ascii="Calibri" w:hAnsi="Calibri" w:cs="Calibri"/>
        </w:rPr>
        <w:t>(Dahlstrom, Brooks and Bichsel, 2014)</w:t>
      </w:r>
      <w:r w:rsidR="008A7769">
        <w:fldChar w:fldCharType="end"/>
      </w:r>
      <w:r>
        <w:t>.</w:t>
      </w:r>
      <w:r w:rsidR="00FA1E08">
        <w:t xml:space="preserve"> However, during the initial school closures of the Covid pandemic, second-level teachers were tasked with implementing an online learning environment </w:t>
      </w:r>
      <w:r w:rsidR="008A7769">
        <w:t xml:space="preserve">to replace the in-person classroom environment, with a study showing 90% of teachers had no or very limited </w:t>
      </w:r>
      <w:r w:rsidR="008A7769">
        <w:lastRenderedPageBreak/>
        <w:t xml:space="preserve">experience with online learning environments </w:t>
      </w:r>
      <w:r w:rsidR="008A7769">
        <w:fldChar w:fldCharType="begin"/>
      </w:r>
      <w:r w:rsidR="008A7769">
        <w:instrText xml:space="preserve"> ADDIN ZOTERO_ITEM CSL_CITATION {"citationID":"RzveWHId","properties":{"formattedCitation":"(Li {\\i{}et al.}, 2022)","plainCitation":"(Li et al., 2022)","noteIndex":0},"citationItems":[{"id":22,"uris":["http://zotero.org/users/local/Ei0Zp2t7/items/GJEXLM9G"],"itemData":{"id":22,"type":"article-journal","abstract":"Aimed to corroborate students' and faculty's experiences with e-learning during the current pandemic.","container-title":"BMC Medical Education","DOI":"10.1186/s12909-022-03383-x","ISSN":"1472-6920","issue":"1","journalAbbreviation":"BMC Medical Education","page":"328","source":"BioMed Central","title":"E-Learning during COVID-19: perspectives and experiences of the faculty and students","title-short":"E-Learning during COVID-19","volume":"22","author":[{"family":"Li","given":"Sisi"},{"family":"Zhang","given":"Chunhui"},{"family":"Liu","given":"Qijun"},{"family":"Tong","given":"Kuang"}],"issued":{"date-parts":[["2022",4,28]]}}}],"schema":"https://github.com/citation-style-language/schema/raw/master/csl-citation.json"} </w:instrText>
      </w:r>
      <w:r w:rsidR="008A7769">
        <w:fldChar w:fldCharType="separate"/>
      </w:r>
      <w:r w:rsidR="008A7769" w:rsidRPr="008A7769">
        <w:rPr>
          <w:rFonts w:ascii="Calibri" w:hAnsi="Calibri" w:cs="Calibri"/>
          <w:szCs w:val="24"/>
        </w:rPr>
        <w:t xml:space="preserve">(Li </w:t>
      </w:r>
      <w:r w:rsidR="008A7769" w:rsidRPr="008A7769">
        <w:rPr>
          <w:rFonts w:ascii="Calibri" w:hAnsi="Calibri" w:cs="Calibri"/>
          <w:i/>
          <w:iCs/>
          <w:szCs w:val="24"/>
        </w:rPr>
        <w:t>et al.</w:t>
      </w:r>
      <w:r w:rsidR="008A7769" w:rsidRPr="008A7769">
        <w:rPr>
          <w:rFonts w:ascii="Calibri" w:hAnsi="Calibri" w:cs="Calibri"/>
          <w:szCs w:val="24"/>
        </w:rPr>
        <w:t>, 2022)</w:t>
      </w:r>
      <w:r w:rsidR="008A7769">
        <w:fldChar w:fldCharType="end"/>
      </w:r>
      <w:r w:rsidR="008A7769">
        <w:t>. Teachers described how many schools did not have an e-learning platform in place pre-pandemic</w:t>
      </w:r>
      <w:del w:id="145" w:author=" " w:date="2022-11-12T10:47:00Z">
        <w:r w:rsidR="008A7769" w:rsidDel="003F44E1">
          <w:delText xml:space="preserve"> </w:delText>
        </w:r>
      </w:del>
      <w:r w:rsidR="003F44E1">
        <w:fldChar w:fldCharType="begin"/>
      </w:r>
      <w:r w:rsidR="003F44E1">
        <w:instrText xml:space="preserve"> ADDIN ZOTERO_ITEM CSL_CITATION {"citationID":"aB24HRaI","properties":{"formattedCitation":"(McGuire, 2021)","plainCitation":"(McGuire, 2021)","noteIndex":0},"citationItems":[{"id":12,"uris":["http://zotero.org/users/local/Ei0Zp2t7/items/BRZ6SHB9"],"itemData":{"id":12,"type":"webpage","abstract":"Quick pivot to online meant expectations, resources and capability did not always align perfectly","container-title":"The Irish Times","language":"en","title":"How online learning affected secondary schooling","URL":"https://www.irishtimes.com/news/education/how-online-learning-affected-secondary-schooling-1.4563307","author":[{"family":"McGuire","given":"Peter"}],"accessed":{"date-parts":[["2022",10,23]]},"issued":{"date-parts":[["2021"]]}}}],"schema":"https://github.com/citation-style-language/schema/raw/master/csl-citation.json"} </w:instrText>
      </w:r>
      <w:r w:rsidR="003F44E1">
        <w:fldChar w:fldCharType="separate"/>
      </w:r>
      <w:r w:rsidR="003F44E1" w:rsidRPr="003F44E1">
        <w:rPr>
          <w:rFonts w:ascii="Calibri" w:hAnsi="Calibri" w:cs="Calibri"/>
        </w:rPr>
        <w:t>(McGuire, 2021)</w:t>
      </w:r>
      <w:r w:rsidR="003F44E1">
        <w:fldChar w:fldCharType="end"/>
      </w:r>
      <w:commentRangeStart w:id="146"/>
      <w:del w:id="147" w:author=" " w:date="2022-11-12T10:47:00Z">
        <w:r w:rsidR="008A7769" w:rsidDel="003F44E1">
          <w:fldChar w:fldCharType="begin"/>
        </w:r>
        <w:r w:rsidR="008A7769" w:rsidDel="003F44E1">
          <w:delInstrText xml:space="preserve"> ADDIN ZOTERO_ITEM CSL_CITATION {"citationID":"CEz5oWv4","properties":{"formattedCitation":"({\\i{}How online learning affected secondary schooling}, no date)","plainCitation":"(How online learning affected secondary schooling, no date)","noteIndex":0},"citationItems":[{"id":12,"uris":["http://zotero.org/users/local/Ei0Zp2t7/items/BRZ6SHB9"],"itemData":{"id":12,"type":"webpage","abstract":"Quick pivot to online meant expectations, resources and capability did not always align perfectly","container-title":"The Irish Times","language":"en","title":"How online learning affected secondary schooling","URL":"https://www.irishtimes.com/news/education/how-online-learning-affected-secondary-schooling-1.4563307","accessed":{"date-parts":[["2022",10,23]]}}}],"schema":"https://github.com/citation-style-language/schema/raw/master/csl-citation.json"} </w:delInstrText>
        </w:r>
        <w:r w:rsidR="008A7769" w:rsidDel="003F44E1">
          <w:fldChar w:fldCharType="separate"/>
        </w:r>
        <w:r w:rsidR="008A7769" w:rsidRPr="008A7769" w:rsidDel="003F44E1">
          <w:rPr>
            <w:rFonts w:ascii="Calibri" w:hAnsi="Calibri" w:cs="Calibri"/>
            <w:szCs w:val="24"/>
          </w:rPr>
          <w:delText>(</w:delText>
        </w:r>
        <w:r w:rsidR="008A7769" w:rsidRPr="008A7769" w:rsidDel="003F44E1">
          <w:rPr>
            <w:rFonts w:ascii="Calibri" w:hAnsi="Calibri" w:cs="Calibri"/>
            <w:i/>
            <w:iCs/>
            <w:szCs w:val="24"/>
          </w:rPr>
          <w:delText>How online learning affected secondary schooling</w:delText>
        </w:r>
        <w:r w:rsidR="008A7769" w:rsidRPr="008A7769" w:rsidDel="003F44E1">
          <w:rPr>
            <w:rFonts w:ascii="Calibri" w:hAnsi="Calibri" w:cs="Calibri"/>
            <w:szCs w:val="24"/>
          </w:rPr>
          <w:delText>, no date)</w:delText>
        </w:r>
        <w:r w:rsidR="008A7769" w:rsidDel="003F44E1">
          <w:fldChar w:fldCharType="end"/>
        </w:r>
      </w:del>
      <w:r w:rsidR="008A7769">
        <w:t xml:space="preserve">, </w:t>
      </w:r>
      <w:commentRangeEnd w:id="146"/>
      <w:r>
        <w:rPr>
          <w:rStyle w:val="CommentReference"/>
        </w:rPr>
        <w:commentReference w:id="146"/>
      </w:r>
      <w:r w:rsidR="008A7769">
        <w:t xml:space="preserve">resulting in a scramble for them to find the most suitable solution. </w:t>
      </w:r>
    </w:p>
    <w:p w14:paraId="402B3E29" w14:textId="587ECD93" w:rsidR="002C68BD" w:rsidRDefault="00D34EAE" w:rsidP="00253572">
      <w:r>
        <w:t xml:space="preserve">Two of the most </w:t>
      </w:r>
      <w:r w:rsidR="006B3280">
        <w:t xml:space="preserve">popular eLearning platforms </w:t>
      </w:r>
      <w:r>
        <w:t>are</w:t>
      </w:r>
      <w:r w:rsidR="006B3280">
        <w:t xml:space="preserve"> Blackboard</w:t>
      </w:r>
      <w:r>
        <w:fldChar w:fldCharType="begin"/>
      </w:r>
      <w:r>
        <w:instrText xml:space="preserve"> ADDIN ZOTERO_ITEM CSL_CITATION {"citationID":"KRQmKTxT","properties":{"formattedCitation":"({\\i{}Learning Management Systems (LMS) &amp; Software | Blackboard}, no date)","plainCitation":"(Learning Management Systems (LMS) &amp; Software | Blackboard, no date)","noteIndex":0},"citationItems":[{"id":25,"uris":["http://zotero.org/users/local/Ei0Zp2t7/items/TNZQ2TEN"],"itemData":{"id":25,"type":"webpage","title":"Learning Management Systems (LMS) &amp; Software | Blackboard","URL":"https://www.blackboard.com/en-eu/teaching-learning/learning-management","accessed":{"date-parts":[["2022",10,23]]}}}],"schema":"https://github.com/citation-style-language/schema/raw/master/csl-citation.json"} </w:instrText>
      </w:r>
      <w:r>
        <w:fldChar w:fldCharType="separate"/>
      </w:r>
      <w:r w:rsidRPr="009F48DB">
        <w:rPr>
          <w:rFonts w:ascii="Calibri" w:hAnsi="Calibri" w:cs="Calibri"/>
          <w:szCs w:val="24"/>
        </w:rPr>
        <w:t>(</w:t>
      </w:r>
      <w:r w:rsidRPr="009F48DB">
        <w:rPr>
          <w:rFonts w:ascii="Calibri" w:hAnsi="Calibri" w:cs="Calibri"/>
          <w:i/>
          <w:iCs/>
          <w:szCs w:val="24"/>
        </w:rPr>
        <w:t>Learning Management Systems (LMS) &amp; Software | Blackboard</w:t>
      </w:r>
      <w:r w:rsidRPr="009F48DB">
        <w:rPr>
          <w:rFonts w:ascii="Calibri" w:hAnsi="Calibri" w:cs="Calibri"/>
          <w:szCs w:val="24"/>
        </w:rPr>
        <w:t>, no date)</w:t>
      </w:r>
      <w:r>
        <w:fldChar w:fldCharType="end"/>
      </w:r>
      <w:r>
        <w:t xml:space="preserve"> </w:t>
      </w:r>
      <w:r w:rsidR="006B3280">
        <w:t>and Moodle</w:t>
      </w:r>
      <w:r>
        <w:fldChar w:fldCharType="begin"/>
      </w:r>
      <w:r>
        <w:instrText xml:space="preserve"> ADDIN ZOTERO_ITEM CSL_CITATION {"citationID":"azUxfQcl","properties":{"formattedCitation":"({\\i{}Moodle - Open-source learning platform | Moodle.org}, no date)","plainCitation":"(Moodle - Open-source learning platform | Moodle.org, no date)","noteIndex":0},"citationItems":[{"id":27,"uris":["http://zotero.org/users/local/Ei0Zp2t7/items/WI5AYJBL"],"itemData":{"id":27,"type":"webpage","title":"Moodle - Open-source learning platform | Moodle.org","URL":"https://moodle.org/","accessed":{"date-parts":[["2022",10,23]]}}}],"schema":"https://github.com/citation-style-language/schema/raw/master/csl-citation.json"} </w:instrText>
      </w:r>
      <w:r>
        <w:fldChar w:fldCharType="separate"/>
      </w:r>
      <w:r w:rsidRPr="009F48DB">
        <w:rPr>
          <w:rFonts w:ascii="Calibri" w:hAnsi="Calibri" w:cs="Calibri"/>
          <w:szCs w:val="24"/>
        </w:rPr>
        <w:t>(</w:t>
      </w:r>
      <w:r w:rsidRPr="009F48DB">
        <w:rPr>
          <w:rFonts w:ascii="Calibri" w:hAnsi="Calibri" w:cs="Calibri"/>
          <w:i/>
          <w:iCs/>
          <w:szCs w:val="24"/>
        </w:rPr>
        <w:t>Moodle - Open-source learning platform | Moodle.org</w:t>
      </w:r>
      <w:r w:rsidRPr="009F48DB">
        <w:rPr>
          <w:rFonts w:ascii="Calibri" w:hAnsi="Calibri" w:cs="Calibri"/>
          <w:szCs w:val="24"/>
        </w:rPr>
        <w:t>, no date)</w:t>
      </w:r>
      <w:r>
        <w:fldChar w:fldCharType="end"/>
      </w:r>
      <w:r>
        <w:t xml:space="preserve">. While these are both suitable solutions for second-level education, providing </w:t>
      </w:r>
      <w:r w:rsidR="001A7355">
        <w:t>an online space for content uploading, submitting work, and participating in online quiz assessments</w:t>
      </w:r>
      <w:ins w:id="148" w:author=" " w:date="2022-11-12T10:48:00Z">
        <w:r w:rsidR="003F44E1">
          <w:t>.</w:t>
        </w:r>
      </w:ins>
      <w:del w:id="149" w:author=" " w:date="2022-11-12T10:48:00Z">
        <w:r w:rsidR="001A7355" w:rsidDel="003F44E1">
          <w:delText>, a</w:delText>
        </w:r>
      </w:del>
      <w:r w:rsidR="001A7355">
        <w:t xml:space="preserve"> </w:t>
      </w:r>
      <w:ins w:id="150" w:author=" " w:date="2022-11-12T10:48:00Z">
        <w:r w:rsidR="003F44E1">
          <w:t xml:space="preserve">A </w:t>
        </w:r>
      </w:ins>
      <w:r w:rsidR="001A7355">
        <w:t>feature students</w:t>
      </w:r>
      <w:r w:rsidR="00B666F0">
        <w:t xml:space="preserve"> don’t have, is a way they</w:t>
      </w:r>
      <w:r w:rsidR="001A7355">
        <w:t xml:space="preserve"> can post questions during lessons</w:t>
      </w:r>
      <w:ins w:id="151" w:author=" " w:date="2022-11-12T10:49:00Z">
        <w:r w:rsidR="003F44E1">
          <w:t>.</w:t>
        </w:r>
      </w:ins>
      <w:del w:id="152" w:author=" " w:date="2022-11-12T10:49:00Z">
        <w:r w:rsidR="001A7355" w:rsidDel="003F44E1">
          <w:delText>, a</w:delText>
        </w:r>
      </w:del>
      <w:ins w:id="153" w:author=" " w:date="2022-11-12T10:49:00Z">
        <w:r w:rsidR="003F44E1">
          <w:t xml:space="preserve"> This</w:t>
        </w:r>
      </w:ins>
      <w:r w:rsidR="001A7355">
        <w:t xml:space="preserve"> feature which could benefit classroom interaction, by improving </w:t>
      </w:r>
      <w:r w:rsidR="00705711">
        <w:t>students’</w:t>
      </w:r>
      <w:r w:rsidR="001A7355">
        <w:t xml:space="preserve"> comfortability with interaction in the classroom. </w:t>
      </w:r>
      <w:r w:rsidR="00B05017">
        <w:t xml:space="preserve">Research concluded that about 95% of students who have questions do not ask their questions in the classroom </w:t>
      </w:r>
      <w:r w:rsidR="00B05017">
        <w:fldChar w:fldCharType="begin"/>
      </w:r>
      <w:r w:rsidR="00B05017">
        <w:instrText xml:space="preserve"> ADDIN ZOTERO_ITEM CSL_CITATION {"citationID":"rJr3aLb0","properties":{"formattedCitation":"(Dillon, 2010)","plainCitation":"(Dillon, 2010)","noteIndex":0},"citationItems":[{"id":16,"uris":["http://zotero.org/users/local/Ei0Zp2t7/items/MP2T88FD"],"itemData":{"id":16,"type":"article-journal","abstract":"(1981). A Norm against Student Questions. The Clearing House: A Journal of Educational Strategies, Issues and Ideas: Vol. 55, No. 3, pp. 136-139.","archive_location":"world","container-title":"The Clearing House: A Journal of Educational Strategies, Issues and Ideas","ISSN":"0009-8655","language":"en","license":"Copyright Taylor &amp; Francis Group, LLC","note":"publisher: Taylor &amp; Francis Group","source":"www.tandfonline.com","title":"A Norm against Student Questions","URL":"https://www.tandfonline.com/doi/abs/10.1080/00098655.1981.10113676","author":[{"family":"Dillon","given":"Dr J. T."}],"accessed":{"date-parts":[["2022",10,23]]},"issued":{"date-parts":[["2010",7,29]]}}}],"schema":"https://github.com/citation-style-language/schema/raw/master/csl-citation.json"} </w:instrText>
      </w:r>
      <w:r w:rsidR="00B05017">
        <w:fldChar w:fldCharType="separate"/>
      </w:r>
      <w:r w:rsidR="00B05017" w:rsidRPr="00B05017">
        <w:rPr>
          <w:rFonts w:ascii="Calibri" w:hAnsi="Calibri" w:cs="Calibri"/>
        </w:rPr>
        <w:t>(Dillon, 2010)</w:t>
      </w:r>
      <w:r w:rsidR="00B05017">
        <w:fldChar w:fldCharType="end"/>
      </w:r>
      <w:r w:rsidR="00B05017">
        <w:t xml:space="preserve">, due to factors such as fear of judgement, shyness, or social </w:t>
      </w:r>
      <w:commentRangeStart w:id="154"/>
      <w:r w:rsidR="00B05017">
        <w:t xml:space="preserve">anxiety. </w:t>
      </w:r>
      <w:commentRangeEnd w:id="154"/>
      <w:r>
        <w:rPr>
          <w:rStyle w:val="CommentReference"/>
        </w:rPr>
        <w:commentReference w:id="154"/>
      </w:r>
      <w:r w:rsidR="006F3AD2">
        <w:t>Solutions to alleviate this issue may include question boxes, in which questions are left and answered during the next class. While this reduces the anxiety of asking questions, such a method may not be effective due to students receiving answers, when the information is no longer fresh in their minds</w:t>
      </w:r>
      <w:r w:rsidR="00982AE0">
        <w:t xml:space="preserve"> </w:t>
      </w:r>
      <w:r w:rsidR="006F3AD2">
        <w:fldChar w:fldCharType="begin"/>
      </w:r>
      <w:r w:rsidR="006F3AD2">
        <w:instrText xml:space="preserve"> ADDIN ZOTERO_ITEM CSL_CITATION {"citationID":"UQmNdmuh","properties":{"formattedCitation":"(Chu, Li and Hsia, 2007)","plainCitation":"(Chu, Li and Hsia, 2007)","noteIndex":0},"citationItems":[{"id":3,"uris":["http://zotero.org/users/local/Ei0Zp2t7/items/6L3XW2X2"],"itemData":{"id":3,"type":"paper-conference","abstract":"Questioning is an essential process of learning and thinking. However, few students are willing to ask questions in class because of the pressure from many sources including their past experiences, teachers, peers, or themselves. A computer system NATA was designed in this research based on the two-phase questioning process to help students ask questions by reducing their questioning pressure. An experiment was conducted to study the effectiveness of NATA. More than 85% of the students in this research agreed that NATA made classroom questioning easier and more comfortable and could promote their questioning and the class' questioning atmosphere. The results also showed significant improvement of students 'questioning behaviors after using the system.","container-title":"Seventh IEEE International Conference on Advanced Learning Technologies (ICALT 2007)","DOI":"10.1109/ICALT.2007.194","event-title":"Seventh IEEE International Conference on Advanced Learning Technologies (ICALT 2007)","note":"ISSN: 2161-377X","page":"600-604","source":"IEEE Xplore","title":"Not Afraid to Ask","author":[{"family":"Chu","given":"Ko-Kang"},{"family":"Li","given":"Ming-Chaun"},{"family":"Hsia","given":"Yen-Teh"}],"issued":{"date-parts":[["2007",7]]}}}],"schema":"https://github.com/citation-style-language/schema/raw/master/csl-citation.json"} </w:instrText>
      </w:r>
      <w:r w:rsidR="006F3AD2">
        <w:fldChar w:fldCharType="separate"/>
      </w:r>
      <w:r w:rsidR="006F3AD2" w:rsidRPr="006F3AD2">
        <w:rPr>
          <w:rFonts w:ascii="Calibri" w:hAnsi="Calibri" w:cs="Calibri"/>
        </w:rPr>
        <w:t>(Chu, Li and Hsia, 2007)</w:t>
      </w:r>
      <w:r w:rsidR="006F3AD2">
        <w:fldChar w:fldCharType="end"/>
      </w:r>
      <w:r w:rsidR="006F3AD2">
        <w:t xml:space="preserve">. </w:t>
      </w:r>
    </w:p>
    <w:p w14:paraId="55FC8901" w14:textId="77777777" w:rsidR="002C68BD" w:rsidRDefault="00D34EAE" w:rsidP="00253572">
      <w:r>
        <w:t xml:space="preserve">This project will hopefully provide an eLearning platform to improve the e-readiness of secondary schools during times of unforeseen closures, as well as improve </w:t>
      </w:r>
      <w:r w:rsidR="00705711">
        <w:t>students’</w:t>
      </w:r>
      <w:r>
        <w:t xml:space="preserve"> comfort and engagement in the classroom.</w:t>
      </w:r>
    </w:p>
    <w:p w14:paraId="5420CA99" w14:textId="77777777" w:rsidR="007B01AD" w:rsidRDefault="007B01AD" w:rsidP="009B697E">
      <w:pPr>
        <w:pStyle w:val="Heading2"/>
      </w:pPr>
    </w:p>
    <w:p w14:paraId="09092441" w14:textId="77777777" w:rsidR="009B697E" w:rsidRDefault="00D34EAE" w:rsidP="007B63DE">
      <w:pPr>
        <w:pStyle w:val="Heading2"/>
        <w:numPr>
          <w:ilvl w:val="1"/>
          <w:numId w:val="1"/>
        </w:numPr>
      </w:pPr>
      <w:bookmarkStart w:id="155" w:name="_Toc120625669"/>
      <w:r>
        <w:t>Project Description</w:t>
      </w:r>
      <w:bookmarkEnd w:id="155"/>
    </w:p>
    <w:p w14:paraId="3EC08ED5" w14:textId="77777777" w:rsidR="00771677" w:rsidRDefault="00D34EAE" w:rsidP="00771677">
      <w:r>
        <w:t>Include a diagram</w:t>
      </w:r>
    </w:p>
    <w:p w14:paraId="7C344436" w14:textId="512DFC52" w:rsidR="00597954" w:rsidRDefault="00D34EAE" w:rsidP="00597954">
      <w:r>
        <w:t xml:space="preserve">This project aims to create a reliable, easy-to-use eLearning platform to be integrated with the </w:t>
      </w:r>
      <w:r w:rsidR="00470243">
        <w:t>day-to-day</w:t>
      </w:r>
      <w:r>
        <w:t xml:space="preserve"> </w:t>
      </w:r>
      <w:r w:rsidR="00470243">
        <w:t xml:space="preserve">routine </w:t>
      </w:r>
      <w:r>
        <w:t xml:space="preserve">of second-level education, following a similar use as that of third-level education, </w:t>
      </w:r>
      <w:r w:rsidR="00470243">
        <w:t xml:space="preserve">with various features for teacher/student </w:t>
      </w:r>
      <w:ins w:id="156" w:author="Patricia O Byrne" w:date="2022-11-11T19:41:00Z">
        <w:r>
          <w:t xml:space="preserve">to </w:t>
        </w:r>
      </w:ins>
      <w:r w:rsidR="00470243">
        <w:t>use</w:t>
      </w:r>
      <w:ins w:id="157" w:author="Patricia O Byrne" w:date="2022-11-11T19:41:00Z">
        <w:r>
          <w:t>,</w:t>
        </w:r>
      </w:ins>
      <w:r w:rsidR="00470243">
        <w:t xml:space="preserve"> to aid them in their studies</w:t>
      </w:r>
      <w:r>
        <w:t>.</w:t>
      </w:r>
      <w:r w:rsidR="00470243">
        <w:t xml:space="preserve"> </w:t>
      </w:r>
      <w:r>
        <w:t xml:space="preserve">The implementation of this eLearning platform within second-level education could prevent the pressure felt on both teachers and students in the case of future school closures, as it could provide </w:t>
      </w:r>
      <w:ins w:id="158" w:author="Patricia O Byrne" w:date="2022-11-11T19:42:00Z">
        <w:r>
          <w:t xml:space="preserve">ease </w:t>
        </w:r>
      </w:ins>
      <w:del w:id="159" w:author="Patricia O Byrne" w:date="2022-11-11T19:42:00Z">
        <w:r w:rsidDel="00D34EAE">
          <w:delText xml:space="preserve">comfortability </w:delText>
        </w:r>
      </w:del>
      <w:r>
        <w:t>with online learning, rather than either party feeling unprepared.</w:t>
      </w:r>
    </w:p>
    <w:p w14:paraId="7C29CCB7" w14:textId="47D05F94" w:rsidR="00597954" w:rsidRDefault="00D34EAE" w:rsidP="00771677">
      <w:r>
        <w:t xml:space="preserve">This project will be an eLearning web application where users can sign up as either </w:t>
      </w:r>
      <w:r w:rsidR="00705711">
        <w:t>a student or a teacher and create an account in the system.</w:t>
      </w:r>
      <w:r w:rsidR="00BF008E">
        <w:t xml:space="preserve"> Teacher users will have more controls than a </w:t>
      </w:r>
      <w:proofErr w:type="gramStart"/>
      <w:r w:rsidR="00BF008E">
        <w:t>student users</w:t>
      </w:r>
      <w:proofErr w:type="gramEnd"/>
      <w:r w:rsidR="00BF008E">
        <w:t xml:space="preserve">, such as having the ability to create a group, which </w:t>
      </w:r>
      <w:ins w:id="160" w:author="Patricia O Byrne" w:date="2022-11-11T19:42:00Z">
        <w:r>
          <w:t xml:space="preserve">they </w:t>
        </w:r>
      </w:ins>
      <w:r w:rsidR="00BF008E">
        <w:t>can be edit</w:t>
      </w:r>
      <w:del w:id="161" w:author="Patricia O Byrne" w:date="2022-11-11T19:42:00Z">
        <w:r w:rsidR="00BF008E" w:rsidDel="00D34EAE">
          <w:delText>ed</w:delText>
        </w:r>
      </w:del>
      <w:r w:rsidR="00BF008E">
        <w:t xml:space="preserve"> or delete</w:t>
      </w:r>
      <w:del w:id="162" w:author="Patricia O Byrne" w:date="2022-11-11T19:42:00Z">
        <w:r w:rsidR="00BF008E" w:rsidDel="00D34EAE">
          <w:delText>d</w:delText>
        </w:r>
      </w:del>
      <w:r w:rsidR="00D67F15">
        <w:t>, create polls and quizzes (which will have auto-correction), after which they can view the results, and broadcast them to the group. They can also upload teaching content, broadcasting it to the group. Signing up as a student user will automatically set the account to delete one year from its creation to minimize the storage of minors’ data. Students can view all this content, partaking in quizzes and polls.</w:t>
      </w:r>
    </w:p>
    <w:p w14:paraId="6A9F877B" w14:textId="28D74CAC" w:rsidR="00771677" w:rsidRDefault="00D34EAE" w:rsidP="00771677">
      <w:r>
        <w:t xml:space="preserve">In hopes of improving engagement in the classroom, a questions feature will be implemented, in which students can post questions they have throughout or after the class, reducing the anxiety of having all eyes on </w:t>
      </w:r>
      <w:del w:id="163" w:author="Patricia O Byrne" w:date="2022-11-11T19:43:00Z">
        <w:r w:rsidDel="00D34EAE">
          <w:delText xml:space="preserve">you </w:delText>
        </w:r>
      </w:del>
      <w:ins w:id="164" w:author="Patricia O Byrne" w:date="2022-11-11T19:43:00Z">
        <w:r>
          <w:t xml:space="preserve">them </w:t>
        </w:r>
      </w:ins>
      <w:r>
        <w:t xml:space="preserve">while aiding the students to be able to learn on a deeper level. Alongside this, a private chat feature will also be implemented for students to directly message their teacher, with questions they may have outside of the classroom. To prevent bullying or unsociable behaviour on the app, a profanity detector will be </w:t>
      </w:r>
      <w:r w:rsidR="00EC3F93">
        <w:t>implemented, to filter out any posts or messages which users try to post, with a three-strike warning in place before the user will be blocked from the application. Teacher users will be able to view the blocked users, allowing them to discuss further and hopefully resolve the issue with the student.</w:t>
      </w:r>
      <w:r>
        <w:t xml:space="preserve"> </w:t>
      </w:r>
    </w:p>
    <w:p w14:paraId="051D7565" w14:textId="77777777" w:rsidR="007B01AD" w:rsidRDefault="007B01AD" w:rsidP="009B697E">
      <w:pPr>
        <w:pStyle w:val="Heading2"/>
      </w:pPr>
    </w:p>
    <w:p w14:paraId="562D52E5" w14:textId="77777777" w:rsidR="002C68BD" w:rsidRPr="002C68BD" w:rsidRDefault="002C68BD" w:rsidP="002C68BD"/>
    <w:p w14:paraId="23D205AB" w14:textId="77777777" w:rsidR="009B697E" w:rsidRDefault="00D34EAE" w:rsidP="007B63DE">
      <w:pPr>
        <w:pStyle w:val="Heading2"/>
        <w:numPr>
          <w:ilvl w:val="1"/>
          <w:numId w:val="1"/>
        </w:numPr>
      </w:pPr>
      <w:bookmarkStart w:id="165" w:name="_Toc120625670"/>
      <w:r>
        <w:t>Project Aims and Objectives</w:t>
      </w:r>
      <w:bookmarkEnd w:id="165"/>
    </w:p>
    <w:p w14:paraId="4B3028DE" w14:textId="77777777" w:rsidR="007B63DE" w:rsidRDefault="007B63DE" w:rsidP="007B63DE"/>
    <w:p w14:paraId="119CABE3" w14:textId="77777777" w:rsidR="00955811" w:rsidRDefault="00D34EAE" w:rsidP="00955811">
      <w:r>
        <w:t>The aims and objectives of this project are:</w:t>
      </w:r>
    </w:p>
    <w:p w14:paraId="427AD1C5" w14:textId="77777777" w:rsidR="00955811" w:rsidRDefault="00D34EAE" w:rsidP="00955811">
      <w:pPr>
        <w:pStyle w:val="ListParagraph"/>
        <w:numPr>
          <w:ilvl w:val="0"/>
          <w:numId w:val="2"/>
        </w:numPr>
      </w:pPr>
      <w:r>
        <w:t>Research various literature sources, related to my project.</w:t>
      </w:r>
    </w:p>
    <w:p w14:paraId="7CCE5625" w14:textId="77777777" w:rsidR="00955811" w:rsidRDefault="00D34EAE" w:rsidP="00955811">
      <w:pPr>
        <w:pStyle w:val="ListParagraph"/>
        <w:numPr>
          <w:ilvl w:val="0"/>
          <w:numId w:val="2"/>
        </w:numPr>
      </w:pPr>
      <w:r>
        <w:t>Research modern eLearning platforms.</w:t>
      </w:r>
    </w:p>
    <w:p w14:paraId="12CBB2A5" w14:textId="77777777" w:rsidR="00955811" w:rsidRDefault="00D34EAE" w:rsidP="00955811">
      <w:pPr>
        <w:pStyle w:val="ListParagraph"/>
        <w:numPr>
          <w:ilvl w:val="0"/>
          <w:numId w:val="2"/>
        </w:numPr>
      </w:pPr>
      <w:r>
        <w:t>Investigate and determine which technologies would be most suitable for this project.</w:t>
      </w:r>
    </w:p>
    <w:p w14:paraId="2B911851" w14:textId="77777777" w:rsidR="00955811" w:rsidRDefault="00D34EAE" w:rsidP="00955811">
      <w:pPr>
        <w:pStyle w:val="ListParagraph"/>
        <w:numPr>
          <w:ilvl w:val="0"/>
          <w:numId w:val="2"/>
        </w:numPr>
      </w:pPr>
      <w:r>
        <w:t>Design a</w:t>
      </w:r>
      <w:r w:rsidR="00226295">
        <w:t xml:space="preserve"> three-tier architecture with a presentation layer, application layer, and database layer, and implement it. </w:t>
      </w:r>
    </w:p>
    <w:p w14:paraId="785EB3FD" w14:textId="77777777" w:rsidR="00226295" w:rsidRDefault="00D34EAE" w:rsidP="00955811">
      <w:pPr>
        <w:pStyle w:val="ListParagraph"/>
        <w:numPr>
          <w:ilvl w:val="0"/>
          <w:numId w:val="2"/>
        </w:numPr>
      </w:pPr>
      <w:r>
        <w:t>Develop a web application using the chosen technologies.</w:t>
      </w:r>
    </w:p>
    <w:p w14:paraId="642BE592" w14:textId="77777777" w:rsidR="00226295" w:rsidRDefault="00D34EAE" w:rsidP="00226295">
      <w:pPr>
        <w:pStyle w:val="ListParagraph"/>
        <w:numPr>
          <w:ilvl w:val="0"/>
          <w:numId w:val="2"/>
        </w:numPr>
      </w:pPr>
      <w:r>
        <w:t>Test the developed web application.</w:t>
      </w:r>
    </w:p>
    <w:p w14:paraId="03130B34" w14:textId="77777777" w:rsidR="00F77FE7" w:rsidRPr="007B63DE" w:rsidRDefault="00F77FE7" w:rsidP="00F77FE7">
      <w:pPr>
        <w:pStyle w:val="ListParagraph"/>
      </w:pPr>
    </w:p>
    <w:p w14:paraId="0CA1725B" w14:textId="77777777" w:rsidR="009B697E" w:rsidRDefault="00D34EAE" w:rsidP="007B63DE">
      <w:pPr>
        <w:pStyle w:val="Heading2"/>
        <w:numPr>
          <w:ilvl w:val="1"/>
          <w:numId w:val="1"/>
        </w:numPr>
      </w:pPr>
      <w:bookmarkStart w:id="166" w:name="_Toc120625671"/>
      <w:r>
        <w:t>Project Scope</w:t>
      </w:r>
      <w:bookmarkEnd w:id="166"/>
    </w:p>
    <w:p w14:paraId="28ACC3D6" w14:textId="77777777" w:rsidR="007B63DE" w:rsidRDefault="007B63DE" w:rsidP="007B63DE"/>
    <w:p w14:paraId="06E1AAC0" w14:textId="77777777" w:rsidR="007B63DE" w:rsidRDefault="00D34EAE" w:rsidP="007B63DE">
      <w:r>
        <w:t xml:space="preserve">This project will create an eLearning web application for secondary school use and will focus solely on making it suitable for second-level education, to increase engagement in the classroom while aiding students in comfortability with blended learning. This application is not intended to be used as any form of </w:t>
      </w:r>
      <w:del w:id="167" w:author="Patricia O Byrne" w:date="2022-11-11T19:44:00Z">
        <w:r w:rsidR="0079478C" w:rsidDel="00EF765E">
          <w:delText>a</w:delText>
        </w:r>
      </w:del>
      <w:r>
        <w:t xml:space="preserve">social media </w:t>
      </w:r>
      <w:r w:rsidR="0079478C">
        <w:t xml:space="preserve">platform </w:t>
      </w:r>
      <w:r>
        <w:t xml:space="preserve">or any source of potential bullying. To target this, a profanity detector will be implemented, which will monitor any users trying to send inappropriate messages, which will inform the teacher to be dealt with. </w:t>
      </w:r>
      <w:r w:rsidR="0079478C">
        <w:t>There was consideration taken as to whether to implement a feature to allow users to post anonymously, however it was ultimately decided for the safety of both students and teachers to extract this feature.</w:t>
      </w:r>
    </w:p>
    <w:p w14:paraId="1A602CF4" w14:textId="77777777" w:rsidR="0079478C" w:rsidRDefault="0079478C" w:rsidP="007B63DE"/>
    <w:p w14:paraId="76A95A60" w14:textId="77777777" w:rsidR="009B697E" w:rsidRDefault="00D34EAE" w:rsidP="007B63DE">
      <w:pPr>
        <w:pStyle w:val="Heading2"/>
        <w:numPr>
          <w:ilvl w:val="1"/>
          <w:numId w:val="1"/>
        </w:numPr>
      </w:pPr>
      <w:bookmarkStart w:id="168" w:name="_Toc120625672"/>
      <w:r>
        <w:t>Thesis Roadmap</w:t>
      </w:r>
      <w:bookmarkEnd w:id="168"/>
    </w:p>
    <w:p w14:paraId="59FD133E" w14:textId="77777777" w:rsidR="007B63DE" w:rsidRDefault="007B63DE" w:rsidP="007B63DE"/>
    <w:p w14:paraId="5CD80538" w14:textId="77777777" w:rsidR="007B01AD" w:rsidRDefault="00D34EAE">
      <w:pPr>
        <w:rPr>
          <w:rFonts w:asciiTheme="majorHAnsi" w:eastAsiaTheme="majorEastAsia" w:hAnsiTheme="majorHAnsi" w:cstheme="majorBidi"/>
          <w:color w:val="2E74B5" w:themeColor="accent1" w:themeShade="BF"/>
          <w:sz w:val="32"/>
          <w:szCs w:val="32"/>
        </w:rPr>
      </w:pPr>
      <w:r>
        <w:t xml:space="preserve">One sentence </w:t>
      </w:r>
      <w:r w:rsidR="00F77FE7">
        <w:t>explaining what each</w:t>
      </w:r>
      <w:r>
        <w:t xml:space="preserve"> of the following chapters</w:t>
      </w:r>
      <w:r w:rsidR="00F77FE7">
        <w:t xml:space="preserve"> is about.</w:t>
      </w:r>
      <w:r>
        <w:br w:type="page"/>
      </w:r>
    </w:p>
    <w:p w14:paraId="664D0B0F" w14:textId="77777777" w:rsidR="009B697E" w:rsidRDefault="00D34EAE" w:rsidP="009B697E">
      <w:pPr>
        <w:pStyle w:val="Heading1"/>
      </w:pPr>
      <w:bookmarkStart w:id="169" w:name="_Toc120625673"/>
      <w:r>
        <w:lastRenderedPageBreak/>
        <w:t xml:space="preserve">2. </w:t>
      </w:r>
      <w:r w:rsidR="007B01AD">
        <w:t>Literature Review</w:t>
      </w:r>
      <w:bookmarkEnd w:id="169"/>
    </w:p>
    <w:p w14:paraId="34AE36DC" w14:textId="77777777" w:rsidR="009B697E" w:rsidRDefault="009B697E" w:rsidP="009B697E"/>
    <w:p w14:paraId="1A7B6BCB" w14:textId="77777777" w:rsidR="009B697E" w:rsidRDefault="00D34EAE" w:rsidP="009B697E">
      <w:pPr>
        <w:pStyle w:val="Heading2"/>
      </w:pPr>
      <w:bookmarkStart w:id="170" w:name="_Toc120625674"/>
      <w:r>
        <w:t xml:space="preserve">2.1. </w:t>
      </w:r>
      <w:r w:rsidR="00442885">
        <w:tab/>
      </w:r>
      <w:r>
        <w:t>Introduction</w:t>
      </w:r>
      <w:bookmarkEnd w:id="170"/>
    </w:p>
    <w:p w14:paraId="0BE3045F" w14:textId="77777777" w:rsidR="007B63DE" w:rsidRDefault="007B63DE" w:rsidP="007B63DE"/>
    <w:p w14:paraId="1F2B57C7" w14:textId="77777777" w:rsidR="007B63DE" w:rsidRDefault="00D34EAE" w:rsidP="007B63DE">
      <w:r>
        <w:t>In this chapter …</w:t>
      </w:r>
    </w:p>
    <w:p w14:paraId="5CD327A9" w14:textId="77777777" w:rsidR="007B63DE" w:rsidRPr="007B63DE" w:rsidRDefault="007B63DE" w:rsidP="007B63DE"/>
    <w:p w14:paraId="2BA56B58" w14:textId="04D6294F" w:rsidR="009B697E" w:rsidRDefault="00D34EAE" w:rsidP="00A5559E">
      <w:pPr>
        <w:pStyle w:val="Heading2"/>
      </w:pPr>
      <w:bookmarkStart w:id="171" w:name="_Toc120625675"/>
      <w:r>
        <w:t xml:space="preserve">2.2. </w:t>
      </w:r>
      <w:r w:rsidR="00442885">
        <w:tab/>
      </w:r>
      <w:r w:rsidR="00604B8B" w:rsidRPr="00604B8B">
        <w:t xml:space="preserve">Alternative Existing Solutions to Your </w:t>
      </w:r>
      <w:commentRangeStart w:id="172"/>
      <w:r w:rsidR="00604B8B" w:rsidRPr="00604B8B">
        <w:t>Problem</w:t>
      </w:r>
      <w:bookmarkEnd w:id="171"/>
    </w:p>
    <w:p w14:paraId="26FB6117" w14:textId="14C87B56" w:rsidR="00A5559E" w:rsidRDefault="00A5559E" w:rsidP="000C481F">
      <w:pPr>
        <w:pStyle w:val="Heading3"/>
      </w:pPr>
    </w:p>
    <w:p w14:paraId="6A304CC2" w14:textId="77777777" w:rsidR="00A5559E" w:rsidRPr="00A5559E" w:rsidDel="00121F89" w:rsidRDefault="00A5559E" w:rsidP="00A5559E">
      <w:pPr>
        <w:rPr>
          <w:del w:id="173" w:author=" " w:date="2022-11-12T11:36:00Z"/>
        </w:rPr>
      </w:pPr>
    </w:p>
    <w:p w14:paraId="0413C67F" w14:textId="77777777" w:rsidR="007B63DE" w:rsidDel="00121F89" w:rsidRDefault="007B63DE" w:rsidP="009B697E">
      <w:pPr>
        <w:pStyle w:val="Heading2"/>
        <w:rPr>
          <w:del w:id="174" w:author=" " w:date="2022-11-12T11:36:00Z"/>
        </w:rPr>
      </w:pPr>
    </w:p>
    <w:p w14:paraId="05B29A1B" w14:textId="77777777" w:rsidR="000C481F" w:rsidDel="00121F89" w:rsidRDefault="000C481F" w:rsidP="000C481F">
      <w:pPr>
        <w:pStyle w:val="Heading3"/>
        <w:rPr>
          <w:del w:id="175" w:author=" " w:date="2022-11-12T11:36:00Z"/>
        </w:rPr>
      </w:pPr>
    </w:p>
    <w:p w14:paraId="2FCEB87B" w14:textId="77777777" w:rsidR="000C481F" w:rsidRPr="00A5559E" w:rsidRDefault="00D34EAE" w:rsidP="00A5559E">
      <w:pPr>
        <w:pStyle w:val="Heading3"/>
      </w:pPr>
      <w:bookmarkStart w:id="176" w:name="_Toc120625676"/>
      <w:r w:rsidRPr="00A5559E">
        <w:t>2.2.1 Moodle</w:t>
      </w:r>
      <w:commentRangeEnd w:id="172"/>
      <w:r w:rsidR="00982AE0" w:rsidRPr="00A5559E">
        <w:rPr>
          <w:rStyle w:val="CommentReference"/>
          <w:sz w:val="24"/>
          <w:szCs w:val="24"/>
        </w:rPr>
        <w:commentReference w:id="172"/>
      </w:r>
      <w:bookmarkEnd w:id="176"/>
    </w:p>
    <w:p w14:paraId="288802C7" w14:textId="77777777" w:rsidR="000C481F" w:rsidRDefault="00D34EAE" w:rsidP="000C481F">
      <w:r>
        <w:t xml:space="preserve">Moodle is a free, online learning management </w:t>
      </w:r>
      <w:r w:rsidR="00F068F8">
        <w:t>system</w:t>
      </w:r>
      <w:r w:rsidR="005758F2">
        <w:t xml:space="preserve">, </w:t>
      </w:r>
      <w:r w:rsidR="00F068F8">
        <w:t>which enables educators</w:t>
      </w:r>
      <w:r w:rsidR="005758F2">
        <w:t xml:space="preserve"> to create a private website, </w:t>
      </w:r>
      <w:r w:rsidR="00F068F8">
        <w:t xml:space="preserve">filled with dynamic </w:t>
      </w:r>
      <w:r w:rsidR="005F07CC">
        <w:t>courses</w:t>
      </w:r>
      <w:r w:rsidR="00F068F8">
        <w:t>.</w:t>
      </w:r>
      <w:r w:rsidR="00DA7F65">
        <w:t xml:space="preserve"> </w:t>
      </w:r>
      <w:r w:rsidR="00F068F8">
        <w:t xml:space="preserve"> It enables the use of </w:t>
      </w:r>
      <w:r w:rsidR="004860E8">
        <w:t xml:space="preserve">interactive </w:t>
      </w:r>
      <w:r w:rsidR="00F068F8">
        <w:t xml:space="preserve">features such as question forums, feedback surveys, </w:t>
      </w:r>
      <w:r w:rsidR="004860E8">
        <w:t>and quizzes, allows for lesson content pages, and assignment uploads, as well as progress tracking and notifications, to aid in organization and ensure students are on track.</w:t>
      </w:r>
      <w:r w:rsidR="00FC104B" w:rsidRPr="00FC104B">
        <w:t xml:space="preserve"> </w:t>
      </w:r>
      <w:r w:rsidR="00FC104B">
        <w:fldChar w:fldCharType="begin"/>
      </w:r>
      <w:r w:rsidR="00FC104B">
        <w:instrText xml:space="preserve"> ADDIN ZOTERO_ITEM CSL_CITATION {"citationID":"YUUc7nK1","properties":{"formattedCitation":"({\\i{}Features - MoodleDocs}, no date)","plainCitation":"(Features - MoodleDocs, no date)","noteIndex":0},"citationItems":[{"id":31,"uris":["http://zotero.org/users/local/Ei0Zp2t7/items/6I6MXZQW"],"itemData":{"id":31,"type":"webpage","title":"Features - MoodleDocs","URL":"https://docs.moodle.org/311/en/Features","accessed":{"date-parts":[["2022",11,4]]}}}],"schema":"https://github.com/citation-style-language/schema/raw/master/csl-citation.json"} </w:instrText>
      </w:r>
      <w:r w:rsidR="00FC104B">
        <w:fldChar w:fldCharType="separate"/>
      </w:r>
      <w:r w:rsidR="00FC104B" w:rsidRPr="00F068F8">
        <w:rPr>
          <w:rFonts w:ascii="Calibri" w:hAnsi="Calibri" w:cs="Calibri"/>
          <w:szCs w:val="24"/>
        </w:rPr>
        <w:t>(</w:t>
      </w:r>
      <w:r w:rsidR="00FC104B" w:rsidRPr="00F068F8">
        <w:rPr>
          <w:rFonts w:ascii="Calibri" w:hAnsi="Calibri" w:cs="Calibri"/>
          <w:i/>
          <w:iCs/>
          <w:szCs w:val="24"/>
        </w:rPr>
        <w:t xml:space="preserve">Features - </w:t>
      </w:r>
      <w:proofErr w:type="spellStart"/>
      <w:r w:rsidR="00FC104B" w:rsidRPr="00F068F8">
        <w:rPr>
          <w:rFonts w:ascii="Calibri" w:hAnsi="Calibri" w:cs="Calibri"/>
          <w:i/>
          <w:iCs/>
          <w:szCs w:val="24"/>
        </w:rPr>
        <w:t>MoodleDocs</w:t>
      </w:r>
      <w:proofErr w:type="spellEnd"/>
      <w:r w:rsidR="00FC104B" w:rsidRPr="00F068F8">
        <w:rPr>
          <w:rFonts w:ascii="Calibri" w:hAnsi="Calibri" w:cs="Calibri"/>
          <w:szCs w:val="24"/>
        </w:rPr>
        <w:t>, no date)</w:t>
      </w:r>
      <w:r w:rsidR="00FC104B">
        <w:fldChar w:fldCharType="end"/>
      </w:r>
    </w:p>
    <w:p w14:paraId="04DF59B3" w14:textId="47E21FB5" w:rsidR="00896E2D" w:rsidDel="00121F89" w:rsidRDefault="00A5559E" w:rsidP="000C481F">
      <w:pPr>
        <w:rPr>
          <w:del w:id="177" w:author=" " w:date="2022-11-12T11:36:00Z"/>
        </w:rPr>
      </w:pPr>
      <w:r>
        <w:t xml:space="preserve">Figures 1 and 2 </w:t>
      </w:r>
      <w:r w:rsidR="00D34EAE">
        <w:t>display the web app on a laptop, however, the web app has a responsive layout</w:t>
      </w:r>
      <w:ins w:id="178" w:author="Patricia O Byrne" w:date="2022-11-11T19:45:00Z">
        <w:r w:rsidR="00EF765E">
          <w:t>,</w:t>
        </w:r>
      </w:ins>
      <w:r w:rsidR="00D34EAE">
        <w:t xml:space="preserve"> meaning it can be used on other devices, such as a tablet or smartphone.</w:t>
      </w:r>
      <w:r w:rsidR="00877114">
        <w:t xml:space="preserve"> It has a clean layout, using neutral colours, with minimal distractions. This is highly suitable for an educational environment, to ensure users are engaged in their work.</w:t>
      </w:r>
    </w:p>
    <w:p w14:paraId="0780CD7F" w14:textId="04F535C9" w:rsidR="005758F2" w:rsidRDefault="00D34EAE" w:rsidP="000C481F">
      <w:commentRangeStart w:id="179"/>
      <w:r w:rsidRPr="005758F2">
        <w:rPr>
          <w:noProof/>
          <w:lang w:val="en-GB" w:eastAsia="en-GB"/>
        </w:rPr>
        <w:drawing>
          <wp:inline distT="0" distB="0" distL="0" distR="0" wp14:anchorId="60DC76FD" wp14:editId="76BE7D34">
            <wp:extent cx="5731510" cy="3320415"/>
            <wp:effectExtent l="0" t="0" r="2540" b="0"/>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15"/>
                    <a:stretch>
                      <a:fillRect/>
                    </a:stretch>
                  </pic:blipFill>
                  <pic:spPr>
                    <a:xfrm>
                      <a:off x="0" y="0"/>
                      <a:ext cx="5731510" cy="3320415"/>
                    </a:xfrm>
                    <a:prstGeom prst="rect">
                      <a:avLst/>
                    </a:prstGeom>
                  </pic:spPr>
                </pic:pic>
              </a:graphicData>
            </a:graphic>
          </wp:inline>
        </w:drawing>
      </w:r>
      <w:commentRangeEnd w:id="179"/>
      <w:r w:rsidR="00982AE0">
        <w:rPr>
          <w:rStyle w:val="CommentReference"/>
        </w:rPr>
        <w:commentReference w:id="179"/>
      </w:r>
    </w:p>
    <w:p w14:paraId="0385B9D9" w14:textId="24DE8790" w:rsidR="00F87FB6" w:rsidRDefault="00D34EAE" w:rsidP="00F87FB6">
      <w:pPr>
        <w:pStyle w:val="Caption"/>
        <w:keepLines/>
      </w:pPr>
      <w:bookmarkStart w:id="180" w:name="_Toc119660200"/>
      <w:r>
        <w:t xml:space="preserve">Figure </w:t>
      </w:r>
      <w:r>
        <w:fldChar w:fldCharType="begin"/>
      </w:r>
      <w:r>
        <w:instrText>SEQ Figure \* ARABIC</w:instrText>
      </w:r>
      <w:r>
        <w:fldChar w:fldCharType="separate"/>
      </w:r>
      <w:r w:rsidR="00022392">
        <w:rPr>
          <w:noProof/>
        </w:rPr>
        <w:t>1</w:t>
      </w:r>
      <w:r>
        <w:fldChar w:fldCharType="end"/>
      </w:r>
      <w:r>
        <w:t xml:space="preserve"> </w:t>
      </w:r>
      <w:commentRangeStart w:id="181"/>
      <w:r>
        <w:t>Moodle Environment Course Overview</w:t>
      </w:r>
      <w:commentRangeEnd w:id="181"/>
      <w:r w:rsidR="00EF765E">
        <w:rPr>
          <w:rStyle w:val="CommentReference"/>
          <w:i w:val="0"/>
          <w:iCs w:val="0"/>
          <w:color w:val="auto"/>
        </w:rPr>
        <w:commentReference w:id="181"/>
      </w:r>
      <w:ins w:id="182" w:author=" " w:date="2022-11-12T11:34:00Z">
        <w:r w:rsidR="00D17832">
          <w:t xml:space="preserve"> </w:t>
        </w:r>
      </w:ins>
      <w:r w:rsidR="00D17832">
        <w:fldChar w:fldCharType="begin"/>
      </w:r>
      <w:r w:rsidR="00121F89">
        <w:instrText xml:space="preserve"> ADDIN ZOTERO_ITEM CSL_CITATION {"citationID":"aV9GxHsS","properties":{"formattedCitation":"({\\i{}Mount Orange School}, 2022)","plainCitation":"(Mount Orange School, 2022)","noteIndex":0},"citationItems":[{"id":126,"uris":["http://zotero.org/users/local/Ei0Zp2t7/items/P8G258QT"],"itemData":{"id":126,"type":"webpage","title":"Mount Orange School","URL":"https://school.moodledemo.net/","accessed":{"date-parts":[["2022",11,12]]},"issued":{"date-parts":[["2022"]]}}}],"schema":"https://github.com/citation-style-language/schema/raw/master/csl-citation.json"} </w:instrText>
      </w:r>
      <w:r w:rsidR="00D17832">
        <w:fldChar w:fldCharType="separate"/>
      </w:r>
      <w:r w:rsidR="00121F89" w:rsidRPr="00121F89">
        <w:rPr>
          <w:rFonts w:ascii="Calibri" w:hAnsi="Calibri" w:cs="Calibri"/>
          <w:szCs w:val="24"/>
        </w:rPr>
        <w:t>(</w:t>
      </w:r>
      <w:r w:rsidR="00121F89" w:rsidRPr="00121F89">
        <w:rPr>
          <w:rFonts w:ascii="Calibri" w:hAnsi="Calibri" w:cs="Calibri"/>
          <w:i w:val="0"/>
          <w:iCs w:val="0"/>
          <w:szCs w:val="24"/>
        </w:rPr>
        <w:t>Mount Orange School</w:t>
      </w:r>
      <w:r w:rsidR="00121F89" w:rsidRPr="00121F89">
        <w:rPr>
          <w:rFonts w:ascii="Calibri" w:hAnsi="Calibri" w:cs="Calibri"/>
          <w:szCs w:val="24"/>
        </w:rPr>
        <w:t>, 2022)</w:t>
      </w:r>
      <w:r w:rsidR="00D17832">
        <w:fldChar w:fldCharType="end"/>
      </w:r>
    </w:p>
    <w:p w14:paraId="18DEC89C" w14:textId="43E000A6" w:rsidR="000C481F" w:rsidRDefault="00D34EAE" w:rsidP="00D17832">
      <w:pPr>
        <w:pStyle w:val="Caption"/>
      </w:pPr>
      <w:r w:rsidRPr="00896E2D">
        <w:rPr>
          <w:noProof/>
          <w:lang w:val="en-GB" w:eastAsia="en-GB"/>
        </w:rPr>
        <w:lastRenderedPageBreak/>
        <w:drawing>
          <wp:inline distT="0" distB="0" distL="0" distR="0" wp14:anchorId="5FE872BD" wp14:editId="7386AD33">
            <wp:extent cx="5220152" cy="6420406"/>
            <wp:effectExtent l="0" t="0" r="0" b="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16"/>
                    <a:stretch>
                      <a:fillRect/>
                    </a:stretch>
                  </pic:blipFill>
                  <pic:spPr>
                    <a:xfrm>
                      <a:off x="0" y="0"/>
                      <a:ext cx="5220152" cy="6420406"/>
                    </a:xfrm>
                    <a:prstGeom prst="rect">
                      <a:avLst/>
                    </a:prstGeom>
                  </pic:spPr>
                </pic:pic>
              </a:graphicData>
            </a:graphic>
          </wp:inline>
        </w:drawing>
      </w:r>
      <w:bookmarkEnd w:id="180"/>
    </w:p>
    <w:p w14:paraId="35C2B75A" w14:textId="0D70BCC4" w:rsidR="00896E2D" w:rsidRDefault="00D34EAE" w:rsidP="00896E2D">
      <w:pPr>
        <w:pStyle w:val="Caption"/>
      </w:pPr>
      <w:bookmarkStart w:id="183" w:name="_Toc119660201"/>
      <w:r>
        <w:t xml:space="preserve">Figure </w:t>
      </w:r>
      <w:r>
        <w:fldChar w:fldCharType="begin"/>
      </w:r>
      <w:r>
        <w:instrText>SEQ Figure \* ARABIC</w:instrText>
      </w:r>
      <w:r>
        <w:fldChar w:fldCharType="separate"/>
      </w:r>
      <w:r w:rsidR="00022392">
        <w:rPr>
          <w:noProof/>
        </w:rPr>
        <w:t>2</w:t>
      </w:r>
      <w:r>
        <w:fldChar w:fldCharType="end"/>
      </w:r>
      <w:r>
        <w:t xml:space="preserve"> Moodle Environment Course Page</w:t>
      </w:r>
      <w:ins w:id="184" w:author=" " w:date="2022-11-12T11:37:00Z">
        <w:r w:rsidR="00121F89">
          <w:t xml:space="preserve"> </w:t>
        </w:r>
      </w:ins>
      <w:r w:rsidR="00121F89">
        <w:fldChar w:fldCharType="begin"/>
      </w:r>
      <w:r w:rsidR="00121F89">
        <w:instrText xml:space="preserve"> ADDIN ZOTERO_ITEM CSL_CITATION {"citationID":"pArfcLc5","properties":{"formattedCitation":"({\\i{}Mount Orange School}, 2022)","plainCitation":"(Mount Orange School, 2022)","noteIndex":0},"citationItems":[{"id":126,"uris":["http://zotero.org/users/local/Ei0Zp2t7/items/P8G258QT"],"itemData":{"id":126,"type":"webpage","title":"Mount Orange School","URL":"https://school.moodledemo.net/","accessed":{"date-parts":[["2022",11,12]]},"issued":{"date-parts":[["2022"]]}}}],"schema":"https://github.com/citation-style-language/schema/raw/master/csl-citation.json"} </w:instrText>
      </w:r>
      <w:r w:rsidR="00121F89">
        <w:fldChar w:fldCharType="separate"/>
      </w:r>
      <w:r w:rsidR="00121F89" w:rsidRPr="00121F89">
        <w:rPr>
          <w:rFonts w:ascii="Calibri" w:hAnsi="Calibri" w:cs="Calibri"/>
          <w:szCs w:val="24"/>
        </w:rPr>
        <w:t>(</w:t>
      </w:r>
      <w:r w:rsidR="00121F89" w:rsidRPr="00121F89">
        <w:rPr>
          <w:rFonts w:ascii="Calibri" w:hAnsi="Calibri" w:cs="Calibri"/>
          <w:i w:val="0"/>
          <w:iCs w:val="0"/>
          <w:szCs w:val="24"/>
        </w:rPr>
        <w:t>Mount Orange School</w:t>
      </w:r>
      <w:r w:rsidR="00121F89" w:rsidRPr="00121F89">
        <w:rPr>
          <w:rFonts w:ascii="Calibri" w:hAnsi="Calibri" w:cs="Calibri"/>
          <w:szCs w:val="24"/>
        </w:rPr>
        <w:t>, 2022)</w:t>
      </w:r>
      <w:bookmarkEnd w:id="183"/>
      <w:r w:rsidR="00121F89">
        <w:fldChar w:fldCharType="end"/>
      </w:r>
    </w:p>
    <w:p w14:paraId="0A00D7C2" w14:textId="77777777" w:rsidR="00877114" w:rsidRPr="00877114" w:rsidRDefault="00877114" w:rsidP="00877114"/>
    <w:p w14:paraId="5D61DBB5" w14:textId="77777777" w:rsidR="000C481F" w:rsidRDefault="00D34EAE" w:rsidP="000C481F">
      <w:pPr>
        <w:pStyle w:val="Heading3"/>
      </w:pPr>
      <w:bookmarkStart w:id="185" w:name="_Toc120625677"/>
      <w:r>
        <w:t>2.2.2 Blackboard</w:t>
      </w:r>
      <w:bookmarkEnd w:id="185"/>
    </w:p>
    <w:p w14:paraId="0E368B5E" w14:textId="77777777" w:rsidR="00F23CD3" w:rsidRDefault="00D34EAE" w:rsidP="00065CC8">
      <w:r>
        <w:t xml:space="preserve">Blackboard is a virtual learning environment, </w:t>
      </w:r>
      <w:proofErr w:type="gramStart"/>
      <w:r w:rsidR="00D80F0F">
        <w:t>similar to</w:t>
      </w:r>
      <w:proofErr w:type="gramEnd"/>
      <w:r w:rsidR="00D80F0F">
        <w:t xml:space="preserve"> </w:t>
      </w:r>
      <w:r w:rsidR="00446813">
        <w:t>Moodle, however, it is a paid software.</w:t>
      </w:r>
      <w:r w:rsidR="00D80F0F">
        <w:t xml:space="preserve"> The web app </w:t>
      </w:r>
      <w:r w:rsidR="00930A38">
        <w:t xml:space="preserve">provides various features </w:t>
      </w:r>
      <w:proofErr w:type="gramStart"/>
      <w:r w:rsidR="00930A38">
        <w:t>similar to</w:t>
      </w:r>
      <w:proofErr w:type="gramEnd"/>
      <w:r w:rsidR="00930A38">
        <w:t xml:space="preserve"> Moodle.</w:t>
      </w:r>
      <w:r w:rsidR="00065CC8">
        <w:t xml:space="preserve"> Teachers </w:t>
      </w:r>
      <w:r>
        <w:t>can use</w:t>
      </w:r>
      <w:r w:rsidR="00065CC8">
        <w:t xml:space="preserve"> features such as cre</w:t>
      </w:r>
      <w:r>
        <w:t>ating and uploading content, previewing created content, broadcasting announcements, grading assignments, partaking in discussion forums</w:t>
      </w:r>
      <w:r w:rsidR="00065CC8">
        <w:t xml:space="preserve">, while students </w:t>
      </w:r>
      <w:r>
        <w:t xml:space="preserve">can use </w:t>
      </w:r>
      <w:r w:rsidR="00065CC8">
        <w:t>features such as</w:t>
      </w:r>
      <w:r>
        <w:t xml:space="preserve"> viewing course content and announcements, partaking in discussion forums, viewing and uploading assignments, and taking tests.</w:t>
      </w:r>
      <w:r w:rsidR="00FC104B">
        <w:t xml:space="preserve"> </w:t>
      </w:r>
      <w:r w:rsidR="00FC104B">
        <w:fldChar w:fldCharType="begin"/>
      </w:r>
      <w:r w:rsidR="00FC104B">
        <w:instrText xml:space="preserve"> ADDIN ZOTERO_ITEM CSL_CITATION {"citationID":"WNzrgTdW","properties":{"formattedCitation":"({\\i{}Feature Guide for the Blackboard App}, no date)","plainCitation":"(Feature Guide for the Blackboard App, no date)","noteIndex":0},"citationItems":[{"id":35,"uris":["http://zotero.org/users/local/Ei0Zp2t7/items/TVZD2ZT3"],"itemData":{"id":35,"type":"webpage","title":"Feature Guide for the Blackboard App","URL":"https://help.blackboard.com/Blackboard_App/Feature_Guide","accessed":{"date-parts":[["2022",11,4]]}}}],"schema":"https://github.com/citation-style-language/schema/raw/master/csl-citation.json"} </w:instrText>
      </w:r>
      <w:r w:rsidR="00FC104B">
        <w:fldChar w:fldCharType="separate"/>
      </w:r>
      <w:r w:rsidR="00FC104B" w:rsidRPr="00FC104B">
        <w:rPr>
          <w:rFonts w:ascii="Calibri" w:hAnsi="Calibri" w:cs="Calibri"/>
          <w:szCs w:val="24"/>
        </w:rPr>
        <w:t>(</w:t>
      </w:r>
      <w:r w:rsidR="00FC104B" w:rsidRPr="00FC104B">
        <w:rPr>
          <w:rFonts w:ascii="Calibri" w:hAnsi="Calibri" w:cs="Calibri"/>
          <w:i/>
          <w:iCs/>
          <w:szCs w:val="24"/>
        </w:rPr>
        <w:t>Feature Guide for the Blackboard App</w:t>
      </w:r>
      <w:r w:rsidR="00FC104B" w:rsidRPr="00FC104B">
        <w:rPr>
          <w:rFonts w:ascii="Calibri" w:hAnsi="Calibri" w:cs="Calibri"/>
          <w:szCs w:val="24"/>
        </w:rPr>
        <w:t>, no date)</w:t>
      </w:r>
      <w:r w:rsidR="00FC104B">
        <w:fldChar w:fldCharType="end"/>
      </w:r>
    </w:p>
    <w:p w14:paraId="5D8D5C1B" w14:textId="170A502E" w:rsidR="00065CC8" w:rsidRDefault="00A5559E" w:rsidP="00065CC8">
      <w:r>
        <w:lastRenderedPageBreak/>
        <w:t xml:space="preserve">Figure 3 </w:t>
      </w:r>
      <w:r w:rsidR="00D34EAE">
        <w:t xml:space="preserve">demonstrates the users' courses page, it follows a very similar layout to </w:t>
      </w:r>
      <w:r w:rsidR="00930A38">
        <w:t>M</w:t>
      </w:r>
      <w:r w:rsidR="00D34EAE">
        <w:t>oodle, except with a sidebar for user navigation</w:t>
      </w:r>
      <w:r w:rsidR="00930A38">
        <w:t>, maintaining a clean layout</w:t>
      </w:r>
      <w:r w:rsidR="00D34EAE">
        <w:t xml:space="preserve">. Like Moodle, this web app is responsive and can be used on other devices. </w:t>
      </w:r>
    </w:p>
    <w:p w14:paraId="1313522D" w14:textId="77777777" w:rsidR="00D80F0F" w:rsidRPr="00DA7F65" w:rsidRDefault="00D80F0F" w:rsidP="00DA7F65"/>
    <w:p w14:paraId="67443E12" w14:textId="77777777" w:rsidR="00DA7F65" w:rsidRDefault="00D34EAE" w:rsidP="00DA7F65">
      <w:pPr>
        <w:keepNext/>
      </w:pPr>
      <w:r>
        <w:rPr>
          <w:noProof/>
          <w:lang w:val="en-GB" w:eastAsia="en-GB"/>
        </w:rPr>
        <w:drawing>
          <wp:inline distT="0" distB="0" distL="0" distR="0" wp14:anchorId="10AF76FD" wp14:editId="36748C52">
            <wp:extent cx="5731510" cy="3352800"/>
            <wp:effectExtent l="0" t="0" r="2540" b="0"/>
            <wp:docPr id="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website&#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352800"/>
                    </a:xfrm>
                    <a:prstGeom prst="rect">
                      <a:avLst/>
                    </a:prstGeom>
                  </pic:spPr>
                </pic:pic>
              </a:graphicData>
            </a:graphic>
          </wp:inline>
        </w:drawing>
      </w:r>
    </w:p>
    <w:p w14:paraId="400E1B72" w14:textId="5FD9D87B" w:rsidR="000C481F" w:rsidRDefault="00D34EAE" w:rsidP="00DA7F65">
      <w:pPr>
        <w:pStyle w:val="Caption"/>
      </w:pPr>
      <w:bookmarkStart w:id="186" w:name="_Toc119660202"/>
      <w:r>
        <w:t xml:space="preserve">Figure </w:t>
      </w:r>
      <w:r>
        <w:fldChar w:fldCharType="begin"/>
      </w:r>
      <w:r>
        <w:instrText>SEQ Figure \* ARABIC</w:instrText>
      </w:r>
      <w:r>
        <w:fldChar w:fldCharType="separate"/>
      </w:r>
      <w:r w:rsidR="00022392">
        <w:rPr>
          <w:noProof/>
        </w:rPr>
        <w:t>3</w:t>
      </w:r>
      <w:r>
        <w:fldChar w:fldCharType="end"/>
      </w:r>
      <w:r>
        <w:t xml:space="preserve"> Blackboard Learn Courses</w:t>
      </w:r>
      <w:r w:rsidR="001840FC">
        <w:t xml:space="preserve"> </w:t>
      </w:r>
      <w:r w:rsidR="00D17832">
        <w:fldChar w:fldCharType="begin"/>
      </w:r>
      <w:r w:rsidR="00D17832">
        <w:instrText xml:space="preserve"> ADDIN ZOTERO_ITEM CSL_CITATION {"citationID":"EFMezq8i","properties":{"formattedCitation":"({\\i{}Try Blackboard | Blackboard}, no date)","plainCitation":"(Try Blackboard | Blackboard, no date)","noteIndex":0},"citationItems":[{"id":124,"uris":["http://zotero.org/users/local/Ei0Zp2t7/items/M884LD5C"],"itemData":{"id":124,"type":"webpage","title":"Try Blackboard | Blackboard","URL":"https://www.blackboard.com/en-uk/try-blackboard","accessed":{"date-parts":[["2022",11,12]]}}}],"schema":"https://github.com/citation-style-language/schema/raw/master/csl-citation.json"} </w:instrText>
      </w:r>
      <w:r w:rsidR="00D17832">
        <w:fldChar w:fldCharType="separate"/>
      </w:r>
      <w:r w:rsidR="00D17832" w:rsidRPr="00D17832">
        <w:rPr>
          <w:rFonts w:ascii="Calibri" w:hAnsi="Calibri" w:cs="Calibri"/>
          <w:szCs w:val="24"/>
        </w:rPr>
        <w:t>(</w:t>
      </w:r>
      <w:r w:rsidR="00D17832" w:rsidRPr="00D17832">
        <w:rPr>
          <w:rFonts w:ascii="Calibri" w:hAnsi="Calibri" w:cs="Calibri"/>
          <w:i w:val="0"/>
          <w:iCs w:val="0"/>
          <w:szCs w:val="24"/>
        </w:rPr>
        <w:t>Try Blackboard | Blackboard</w:t>
      </w:r>
      <w:r w:rsidR="00D17832" w:rsidRPr="00D17832">
        <w:rPr>
          <w:rFonts w:ascii="Calibri" w:hAnsi="Calibri" w:cs="Calibri"/>
          <w:szCs w:val="24"/>
        </w:rPr>
        <w:t>, no date)</w:t>
      </w:r>
      <w:bookmarkEnd w:id="186"/>
      <w:r w:rsidR="00D17832">
        <w:fldChar w:fldCharType="end"/>
      </w:r>
    </w:p>
    <w:p w14:paraId="783FB542" w14:textId="77777777" w:rsidR="00F23CD3" w:rsidRDefault="00F23CD3" w:rsidP="000C481F"/>
    <w:p w14:paraId="3F19A4CE" w14:textId="77777777" w:rsidR="00785080" w:rsidRDefault="00D34EAE" w:rsidP="000C481F">
      <w:pPr>
        <w:pStyle w:val="Heading3"/>
      </w:pPr>
      <w:bookmarkStart w:id="187" w:name="_Toc120625678"/>
      <w:r>
        <w:t xml:space="preserve">2.2.3 </w:t>
      </w:r>
      <w:proofErr w:type="spellStart"/>
      <w:r>
        <w:t>Vevox</w:t>
      </w:r>
      <w:bookmarkEnd w:id="187"/>
      <w:proofErr w:type="spellEnd"/>
    </w:p>
    <w:p w14:paraId="55D4482E" w14:textId="3966A75F" w:rsidR="00726645" w:rsidRDefault="00D34EAE" w:rsidP="0088434A">
      <w:pPr>
        <w:rPr>
          <w:rFonts w:ascii="Calibri" w:hAnsi="Calibri" w:cs="Calibri"/>
          <w:szCs w:val="24"/>
        </w:rPr>
      </w:pPr>
      <w:proofErr w:type="spellStart"/>
      <w:r>
        <w:t>Vevox</w:t>
      </w:r>
      <w:proofErr w:type="spellEnd"/>
      <w:r>
        <w:t xml:space="preserve"> is a live, online polling and Q&amp;A system</w:t>
      </w:r>
      <w:r w:rsidR="00213ADA">
        <w:t xml:space="preserve"> used to increase engagement in education and business environments. It allows users to anonymously vote in polls or ask questions, which can then be discussed during or after the meeting</w:t>
      </w:r>
      <w:ins w:id="188" w:author="Patricia O Byrne" w:date="2022-11-11T19:46:00Z">
        <w:r w:rsidR="00EF765E">
          <w:t xml:space="preserve"> </w:t>
        </w:r>
      </w:ins>
      <w:r w:rsidR="00213ADA">
        <w:t>/ class</w:t>
      </w:r>
      <w:r w:rsidR="00213ADA" w:rsidRPr="00770319">
        <w:t xml:space="preserve">. </w:t>
      </w:r>
      <w:r w:rsidRPr="00770319">
        <w:t>The goal of this web app is to improve engagement, which it has been shown to do so according</w:t>
      </w:r>
      <w:r w:rsidR="00E14E62" w:rsidRPr="00770319">
        <w:t xml:space="preserve"> to </w:t>
      </w:r>
      <w:r w:rsidR="003F44E1" w:rsidRPr="00770319">
        <w:fldChar w:fldCharType="begin"/>
      </w:r>
      <w:r w:rsidR="003F44E1" w:rsidRPr="00770319">
        <w:instrText xml:space="preserve"> ADDIN ZOTERO_ITEM CSL_CITATION {"citationID":"JPvWkUNh","properties":{"formattedCitation":"(Waugh, 2018)","plainCitation":"(Waugh, 2018)","noteIndex":0},"citationItems":[{"id":39,"uris":["http://zotero.org/users/local/Ei0Zp2t7/items/ZRKHCAKM"],"itemData":{"id":39,"type":"webpage","abstract":"The #1 live polling, Q&amp;A, quizzing and survey tool for meetings and classes. Read all our tips and tricks for increased interaction.","language":"en","title":"4 statistics on student response systems","URL":"https://www.vevox.com/blog/4-statistics-that-show-the-impact-of-student-response-systems","author":[{"family":"Waugh","given":"Ben"}],"accessed":{"date-parts":[["2022",11,4]]},"issued":{"date-parts":[["2018",4,23]]}}}],"schema":"https://github.com/citation-style-language/schema/raw/master/csl-citation.json"} </w:instrText>
      </w:r>
      <w:r w:rsidR="003F44E1" w:rsidRPr="00770319">
        <w:fldChar w:fldCharType="separate"/>
      </w:r>
      <w:r w:rsidR="003F44E1" w:rsidRPr="00770319">
        <w:rPr>
          <w:rFonts w:ascii="Calibri" w:hAnsi="Calibri" w:cs="Calibri"/>
        </w:rPr>
        <w:t>(Waugh, 2018)</w:t>
      </w:r>
      <w:r w:rsidR="003F44E1" w:rsidRPr="00770319">
        <w:fldChar w:fldCharType="end"/>
      </w:r>
      <w:ins w:id="189" w:author=" " w:date="2022-11-18T10:25:00Z">
        <w:r w:rsidR="00770319">
          <w:t>. This study completed in the Uni</w:t>
        </w:r>
      </w:ins>
      <w:ins w:id="190" w:author=" " w:date="2022-11-18T10:26:00Z">
        <w:r w:rsidR="00770319">
          <w:t xml:space="preserve">versity of Southampton found that 95% of lecturers who implemented </w:t>
        </w:r>
        <w:proofErr w:type="spellStart"/>
        <w:r w:rsidR="00770319">
          <w:t>Vevox</w:t>
        </w:r>
        <w:proofErr w:type="spellEnd"/>
        <w:r w:rsidR="00770319">
          <w:t xml:space="preserve"> during the lecture experienced and improvement in engagement, and </w:t>
        </w:r>
      </w:ins>
      <w:ins w:id="191" w:author=" " w:date="2022-11-18T10:27:00Z">
        <w:r w:rsidR="00770319">
          <w:t>showed whether the students had actually grasped the topic being discussed.</w:t>
        </w:r>
      </w:ins>
      <w:commentRangeStart w:id="192"/>
      <w:del w:id="193" w:author=" " w:date="2022-11-12T10:52:00Z">
        <w:r w:rsidR="00E14E62" w:rsidRPr="00770319" w:rsidDel="003F44E1">
          <w:rPr>
            <w:rFonts w:ascii="Calibri" w:hAnsi="Calibri" w:cs="Calibri"/>
            <w:szCs w:val="24"/>
          </w:rPr>
          <w:delText>(</w:delText>
        </w:r>
        <w:r w:rsidR="00E14E62" w:rsidRPr="00770319" w:rsidDel="003F44E1">
          <w:rPr>
            <w:rFonts w:ascii="Calibri" w:hAnsi="Calibri" w:cs="Calibri"/>
            <w:i/>
            <w:iCs/>
            <w:szCs w:val="24"/>
          </w:rPr>
          <w:delText>4 statistics on student response systems</w:delText>
        </w:r>
        <w:r w:rsidR="00E14E62" w:rsidRPr="00770319" w:rsidDel="003F44E1">
          <w:rPr>
            <w:rFonts w:ascii="Calibri" w:hAnsi="Calibri" w:cs="Calibri"/>
            <w:szCs w:val="24"/>
          </w:rPr>
          <w:delText xml:space="preserve">, no date), </w:delText>
        </w:r>
        <w:commentRangeEnd w:id="192"/>
        <w:r w:rsidR="00EF765E" w:rsidRPr="00770319" w:rsidDel="003F44E1">
          <w:rPr>
            <w:rStyle w:val="CommentReference"/>
          </w:rPr>
          <w:commentReference w:id="192"/>
        </w:r>
      </w:del>
      <w:del w:id="194" w:author=" " w:date="2022-11-18T10:27:00Z">
        <w:r w:rsidR="00E14E62" w:rsidRPr="00770319" w:rsidDel="00770319">
          <w:rPr>
            <w:rFonts w:ascii="Calibri" w:hAnsi="Calibri" w:cs="Calibri"/>
            <w:szCs w:val="24"/>
          </w:rPr>
          <w:delText xml:space="preserve">95% of lecturers at the University of Southampton </w:delText>
        </w:r>
        <w:r w:rsidRPr="00770319" w:rsidDel="00770319">
          <w:rPr>
            <w:rFonts w:ascii="Calibri" w:hAnsi="Calibri" w:cs="Calibri"/>
            <w:szCs w:val="24"/>
          </w:rPr>
          <w:delText>said the use of Vevox improved lecture engagement, as well as gaining insight to the students understanding of the topic dis</w:delText>
        </w:r>
      </w:del>
      <w:del w:id="195" w:author=" " w:date="2022-11-18T10:28:00Z">
        <w:r w:rsidRPr="00770319" w:rsidDel="00770319">
          <w:rPr>
            <w:rFonts w:ascii="Calibri" w:hAnsi="Calibri" w:cs="Calibri"/>
            <w:szCs w:val="24"/>
          </w:rPr>
          <w:delText>cussed.</w:delText>
        </w:r>
        <w:r w:rsidDel="00770319">
          <w:rPr>
            <w:rFonts w:ascii="Calibri" w:hAnsi="Calibri" w:cs="Calibri"/>
            <w:szCs w:val="24"/>
          </w:rPr>
          <w:delText xml:space="preserve"> </w:delText>
        </w:r>
      </w:del>
      <w:ins w:id="196" w:author=" " w:date="2022-11-18T10:28:00Z">
        <w:r w:rsidR="00770319">
          <w:rPr>
            <w:rFonts w:ascii="Calibri" w:hAnsi="Calibri" w:cs="Calibri"/>
            <w:szCs w:val="24"/>
          </w:rPr>
          <w:t xml:space="preserve"> They found that student participation with </w:t>
        </w:r>
        <w:proofErr w:type="spellStart"/>
        <w:r w:rsidR="00770319">
          <w:rPr>
            <w:rFonts w:ascii="Calibri" w:hAnsi="Calibri" w:cs="Calibri"/>
            <w:szCs w:val="24"/>
          </w:rPr>
          <w:t>Vevox</w:t>
        </w:r>
        <w:proofErr w:type="spellEnd"/>
        <w:r w:rsidR="00770319">
          <w:rPr>
            <w:rFonts w:ascii="Calibri" w:hAnsi="Calibri" w:cs="Calibri"/>
            <w:szCs w:val="24"/>
          </w:rPr>
          <w:t xml:space="preserve"> </w:t>
        </w:r>
      </w:ins>
      <w:ins w:id="197" w:author=" " w:date="2022-11-18T10:29:00Z">
        <w:r w:rsidR="00770319">
          <w:rPr>
            <w:rFonts w:ascii="Calibri" w:hAnsi="Calibri" w:cs="Calibri"/>
            <w:szCs w:val="24"/>
          </w:rPr>
          <w:t>was</w:t>
        </w:r>
      </w:ins>
      <w:ins w:id="198" w:author=" " w:date="2022-11-18T10:28:00Z">
        <w:r w:rsidR="00770319">
          <w:rPr>
            <w:rFonts w:ascii="Calibri" w:hAnsi="Calibri" w:cs="Calibri"/>
            <w:szCs w:val="24"/>
          </w:rPr>
          <w:t xml:space="preserve"> nearly one hundred percent, as opposed to one or two hands being raised when asked a question verbally.</w:t>
        </w:r>
      </w:ins>
      <w:ins w:id="199" w:author=" " w:date="2022-11-18T10:33:00Z">
        <w:r w:rsidR="00FF4A76">
          <w:rPr>
            <w:rFonts w:ascii="Calibri" w:hAnsi="Calibri" w:cs="Calibri"/>
            <w:szCs w:val="24"/>
          </w:rPr>
          <w:t xml:space="preserve"> </w:t>
        </w:r>
      </w:ins>
    </w:p>
    <w:p w14:paraId="4BE1E247" w14:textId="64C08D6C" w:rsidR="00726645" w:rsidRDefault="00D34EAE" w:rsidP="0088434A">
      <w:proofErr w:type="spellStart"/>
      <w:r>
        <w:rPr>
          <w:rFonts w:ascii="Calibri" w:hAnsi="Calibri" w:cs="Calibri"/>
          <w:szCs w:val="24"/>
        </w:rPr>
        <w:t>Vevox</w:t>
      </w:r>
      <w:proofErr w:type="spellEnd"/>
      <w:r>
        <w:rPr>
          <w:rFonts w:ascii="Calibri" w:hAnsi="Calibri" w:cs="Calibri"/>
          <w:szCs w:val="24"/>
        </w:rPr>
        <w:t xml:space="preserve"> is easy to use, with a clean layout. As shown</w:t>
      </w:r>
      <w:del w:id="200" w:author=" " w:date="2022-11-12T10:52:00Z">
        <w:r w:rsidDel="003F44E1">
          <w:rPr>
            <w:rFonts w:ascii="Calibri" w:hAnsi="Calibri" w:cs="Calibri"/>
            <w:szCs w:val="24"/>
          </w:rPr>
          <w:delText xml:space="preserve"> </w:delText>
        </w:r>
        <w:commentRangeStart w:id="201"/>
        <w:r w:rsidDel="003F44E1">
          <w:rPr>
            <w:rFonts w:ascii="Calibri" w:hAnsi="Calibri" w:cs="Calibri"/>
            <w:szCs w:val="24"/>
          </w:rPr>
          <w:delText>below</w:delText>
        </w:r>
      </w:del>
      <w:ins w:id="202" w:author=" " w:date="2022-11-12T10:53:00Z">
        <w:r w:rsidR="003F44E1">
          <w:rPr>
            <w:rFonts w:ascii="Calibri" w:hAnsi="Calibri" w:cs="Calibri"/>
            <w:szCs w:val="24"/>
          </w:rPr>
          <w:t xml:space="preserve"> in figure 5 and figure 6</w:t>
        </w:r>
      </w:ins>
      <w:commentRangeEnd w:id="201"/>
      <w:del w:id="203" w:author=" " w:date="2022-11-12T10:52:00Z">
        <w:r w:rsidR="00EF765E" w:rsidDel="003F44E1">
          <w:rPr>
            <w:rStyle w:val="CommentReference"/>
          </w:rPr>
          <w:commentReference w:id="201"/>
        </w:r>
      </w:del>
      <w:del w:id="204" w:author=" " w:date="2022-11-12T10:53:00Z">
        <w:r w:rsidDel="003F44E1">
          <w:rPr>
            <w:rFonts w:ascii="Calibri" w:hAnsi="Calibri" w:cs="Calibri"/>
            <w:szCs w:val="24"/>
          </w:rPr>
          <w:delText>,</w:delText>
        </w:r>
      </w:del>
      <w:r>
        <w:rPr>
          <w:rFonts w:ascii="Calibri" w:hAnsi="Calibri" w:cs="Calibri"/>
          <w:szCs w:val="24"/>
        </w:rPr>
        <w:t xml:space="preserve"> users who join a session have minimal distractions to ensure maximum engagement. It has a responsive design and can therefore be used with various devices such as tablets and smartphones.</w:t>
      </w:r>
    </w:p>
    <w:p w14:paraId="33B2A844" w14:textId="77777777" w:rsidR="000C481F" w:rsidRDefault="00D34EAE" w:rsidP="0088434A">
      <w:r w:rsidRPr="00213ADA">
        <w:rPr>
          <w:noProof/>
          <w:lang w:val="en-GB" w:eastAsia="en-GB"/>
        </w:rPr>
        <w:lastRenderedPageBreak/>
        <w:drawing>
          <wp:inline distT="0" distB="0" distL="0" distR="0" wp14:anchorId="3037F969" wp14:editId="6E67FFE4">
            <wp:extent cx="5731510" cy="2863850"/>
            <wp:effectExtent l="0" t="0" r="2540" b="0"/>
            <wp:docPr id="8" name="Picture 8" descr="Graphical user interface, text,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website&#10;&#10;Description automatically generated"/>
                    <pic:cNvPicPr/>
                  </pic:nvPicPr>
                  <pic:blipFill>
                    <a:blip r:embed="rId18"/>
                    <a:stretch>
                      <a:fillRect/>
                    </a:stretch>
                  </pic:blipFill>
                  <pic:spPr>
                    <a:xfrm>
                      <a:off x="0" y="0"/>
                      <a:ext cx="5731510" cy="2863850"/>
                    </a:xfrm>
                    <a:prstGeom prst="rect">
                      <a:avLst/>
                    </a:prstGeom>
                  </pic:spPr>
                </pic:pic>
              </a:graphicData>
            </a:graphic>
          </wp:inline>
        </w:drawing>
      </w:r>
    </w:p>
    <w:p w14:paraId="67EE16D0" w14:textId="0364D93A" w:rsidR="0088434A" w:rsidRDefault="00D34EAE" w:rsidP="0088434A">
      <w:pPr>
        <w:pStyle w:val="Caption"/>
      </w:pPr>
      <w:bookmarkStart w:id="205" w:name="_Toc119660203"/>
      <w:r>
        <w:t xml:space="preserve">Figure </w:t>
      </w:r>
      <w:r>
        <w:fldChar w:fldCharType="begin"/>
      </w:r>
      <w:r>
        <w:instrText>SEQ Figure \* ARABIC</w:instrText>
      </w:r>
      <w:r>
        <w:fldChar w:fldCharType="separate"/>
      </w:r>
      <w:r w:rsidR="00022392">
        <w:rPr>
          <w:noProof/>
        </w:rPr>
        <w:t>4</w:t>
      </w:r>
      <w:r>
        <w:fldChar w:fldCharType="end"/>
      </w:r>
      <w:r>
        <w:t xml:space="preserve"> </w:t>
      </w:r>
      <w:proofErr w:type="spellStart"/>
      <w:r>
        <w:t>Vevox</w:t>
      </w:r>
      <w:proofErr w:type="spellEnd"/>
      <w:r>
        <w:t xml:space="preserve"> Poll Question with displayed answers</w:t>
      </w:r>
      <w:r w:rsidR="00726645">
        <w:t xml:space="preserve"> </w:t>
      </w:r>
      <w:ins w:id="206" w:author=" " w:date="2022-11-12T11:32:00Z">
        <w:r w:rsidR="00D17832">
          <w:t>as session creator</w:t>
        </w:r>
      </w:ins>
      <w:del w:id="207" w:author=" " w:date="2022-11-12T11:32:00Z">
        <w:r w:rsidR="00726645" w:rsidDel="00D17832">
          <w:delText>(session creator)</w:delText>
        </w:r>
      </w:del>
      <w:r w:rsidR="00D17832">
        <w:fldChar w:fldCharType="begin"/>
      </w:r>
      <w:r w:rsidR="00D17832">
        <w:instrText xml:space="preserve"> ADDIN ZOTERO_ITEM CSL_CITATION {"citationID":"ulEXT9tK","properties":{"formattedCitation":"({\\i{}Vevox}, 2022)","plainCitation":"(Vevox, 2022)","noteIndex":0},"citationItems":[{"id":122,"uris":["http://zotero.org/users/local/Ei0Zp2t7/items/CGF4GSCW"],"itemData":{"id":122,"type":"webpage","title":"Vevox","URL":"https://vevox.app/#/","accessed":{"date-parts":[["2022",11,12]]},"issued":{"date-parts":[["2022"]]}}}],"schema":"https://github.com/citation-style-language/schema/raw/master/csl-citation.json"} </w:instrText>
      </w:r>
      <w:r w:rsidR="00D17832">
        <w:fldChar w:fldCharType="separate"/>
      </w:r>
      <w:r w:rsidR="00D17832" w:rsidRPr="00D17832">
        <w:rPr>
          <w:rFonts w:ascii="Calibri" w:hAnsi="Calibri" w:cs="Calibri"/>
          <w:szCs w:val="24"/>
        </w:rPr>
        <w:t>(</w:t>
      </w:r>
      <w:proofErr w:type="spellStart"/>
      <w:r w:rsidR="00D17832" w:rsidRPr="00D17832">
        <w:rPr>
          <w:rFonts w:ascii="Calibri" w:hAnsi="Calibri" w:cs="Calibri"/>
          <w:i w:val="0"/>
          <w:iCs w:val="0"/>
          <w:szCs w:val="24"/>
        </w:rPr>
        <w:t>Vevox</w:t>
      </w:r>
      <w:proofErr w:type="spellEnd"/>
      <w:r w:rsidR="00D17832" w:rsidRPr="00D17832">
        <w:rPr>
          <w:rFonts w:ascii="Calibri" w:hAnsi="Calibri" w:cs="Calibri"/>
          <w:szCs w:val="24"/>
        </w:rPr>
        <w:t>, 2022)</w:t>
      </w:r>
      <w:bookmarkEnd w:id="205"/>
      <w:r w:rsidR="00D17832">
        <w:fldChar w:fldCharType="end"/>
      </w:r>
    </w:p>
    <w:p w14:paraId="33EE08CC" w14:textId="77777777" w:rsidR="00726645" w:rsidRPr="0088434A" w:rsidRDefault="00D34EAE" w:rsidP="0088434A">
      <w:r w:rsidRPr="0088434A">
        <w:rPr>
          <w:noProof/>
          <w:lang w:val="en-GB" w:eastAsia="en-GB"/>
        </w:rPr>
        <w:drawing>
          <wp:inline distT="0" distB="0" distL="0" distR="0" wp14:anchorId="26D0CA5C" wp14:editId="32F00111">
            <wp:extent cx="5731510" cy="3485515"/>
            <wp:effectExtent l="0" t="0" r="2540" b="63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9"/>
                    <a:stretch>
                      <a:fillRect/>
                    </a:stretch>
                  </pic:blipFill>
                  <pic:spPr>
                    <a:xfrm>
                      <a:off x="0" y="0"/>
                      <a:ext cx="5731510" cy="3485515"/>
                    </a:xfrm>
                    <a:prstGeom prst="rect">
                      <a:avLst/>
                    </a:prstGeom>
                  </pic:spPr>
                </pic:pic>
              </a:graphicData>
            </a:graphic>
          </wp:inline>
        </w:drawing>
      </w:r>
    </w:p>
    <w:p w14:paraId="4DD44EC7" w14:textId="74F4E305" w:rsidR="00726645" w:rsidRDefault="00D34EAE" w:rsidP="00726645">
      <w:pPr>
        <w:pStyle w:val="Caption"/>
      </w:pPr>
      <w:bookmarkStart w:id="208" w:name="_Toc119660204"/>
      <w:r>
        <w:t xml:space="preserve">Figure </w:t>
      </w:r>
      <w:r>
        <w:fldChar w:fldCharType="begin"/>
      </w:r>
      <w:r>
        <w:instrText>SEQ Figure \* ARABIC</w:instrText>
      </w:r>
      <w:r>
        <w:fldChar w:fldCharType="separate"/>
      </w:r>
      <w:r w:rsidR="00022392">
        <w:rPr>
          <w:noProof/>
        </w:rPr>
        <w:t>5</w:t>
      </w:r>
      <w:r>
        <w:fldChar w:fldCharType="end"/>
      </w:r>
      <w:r>
        <w:t xml:space="preserve"> </w:t>
      </w:r>
      <w:proofErr w:type="spellStart"/>
      <w:r>
        <w:t>Vevox</w:t>
      </w:r>
      <w:proofErr w:type="spellEnd"/>
      <w:r>
        <w:t xml:space="preserve"> Q&amp;A Board</w:t>
      </w:r>
      <w:del w:id="209" w:author=" " w:date="2022-11-12T11:32:00Z">
        <w:r w:rsidDel="00D17832">
          <w:delText xml:space="preserve"> </w:delText>
        </w:r>
      </w:del>
      <w:ins w:id="210" w:author=" " w:date="2022-11-12T11:32:00Z">
        <w:r w:rsidR="00D17832">
          <w:t xml:space="preserve"> as </w:t>
        </w:r>
      </w:ins>
      <w:del w:id="211" w:author=" " w:date="2022-11-12T11:32:00Z">
        <w:r w:rsidDel="00D17832">
          <w:delText>(</w:delText>
        </w:r>
      </w:del>
      <w:r>
        <w:t>session creator</w:t>
      </w:r>
      <w:ins w:id="212" w:author=" " w:date="2022-11-12T11:32:00Z">
        <w:r w:rsidR="00D17832">
          <w:t xml:space="preserve"> </w:t>
        </w:r>
      </w:ins>
      <w:r w:rsidR="00D17832">
        <w:fldChar w:fldCharType="begin"/>
      </w:r>
      <w:r w:rsidR="00D17832">
        <w:instrText xml:space="preserve"> ADDIN ZOTERO_ITEM CSL_CITATION {"citationID":"uaVZlKpf","properties":{"formattedCitation":"({\\i{}Vevox}, 2022)","plainCitation":"(Vevox, 2022)","noteIndex":0},"citationItems":[{"id":122,"uris":["http://zotero.org/users/local/Ei0Zp2t7/items/CGF4GSCW"],"itemData":{"id":122,"type":"webpage","title":"Vevox","URL":"https://vevox.app/#/","accessed":{"date-parts":[["2022",11,12]]},"issued":{"date-parts":[["2022"]]}}}],"schema":"https://github.com/citation-style-language/schema/raw/master/csl-citation.json"} </w:instrText>
      </w:r>
      <w:r w:rsidR="00D17832">
        <w:fldChar w:fldCharType="separate"/>
      </w:r>
      <w:r w:rsidR="00D17832" w:rsidRPr="00D17832">
        <w:rPr>
          <w:rFonts w:ascii="Calibri" w:hAnsi="Calibri" w:cs="Calibri"/>
          <w:szCs w:val="24"/>
        </w:rPr>
        <w:t>(</w:t>
      </w:r>
      <w:proofErr w:type="spellStart"/>
      <w:r w:rsidR="00D17832" w:rsidRPr="00D17832">
        <w:rPr>
          <w:rFonts w:ascii="Calibri" w:hAnsi="Calibri" w:cs="Calibri"/>
          <w:i w:val="0"/>
          <w:iCs w:val="0"/>
          <w:szCs w:val="24"/>
        </w:rPr>
        <w:t>Vevox</w:t>
      </w:r>
      <w:proofErr w:type="spellEnd"/>
      <w:r w:rsidR="00D17832" w:rsidRPr="00D17832">
        <w:rPr>
          <w:rFonts w:ascii="Calibri" w:hAnsi="Calibri" w:cs="Calibri"/>
          <w:szCs w:val="24"/>
        </w:rPr>
        <w:t>, 2022)</w:t>
      </w:r>
      <w:bookmarkEnd w:id="208"/>
      <w:r w:rsidR="00D17832">
        <w:fldChar w:fldCharType="end"/>
      </w:r>
      <w:del w:id="213" w:author=" " w:date="2022-11-12T11:32:00Z">
        <w:r w:rsidDel="00D17832">
          <w:delText>)</w:delText>
        </w:r>
      </w:del>
    </w:p>
    <w:p w14:paraId="64DF0BDF" w14:textId="77777777" w:rsidR="00726645" w:rsidRPr="00726645" w:rsidRDefault="00D34EAE" w:rsidP="00726645">
      <w:r w:rsidRPr="00726645">
        <w:rPr>
          <w:noProof/>
          <w:lang w:val="en-GB" w:eastAsia="en-GB"/>
        </w:rPr>
        <w:lastRenderedPageBreak/>
        <w:drawing>
          <wp:inline distT="0" distB="0" distL="0" distR="0" wp14:anchorId="3C65B441" wp14:editId="24C0FB9B">
            <wp:extent cx="5731510" cy="3057525"/>
            <wp:effectExtent l="0" t="0" r="2540" b="9525"/>
            <wp:docPr id="12" name="Picture 1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10;&#10;Description automatically generated"/>
                    <pic:cNvPicPr/>
                  </pic:nvPicPr>
                  <pic:blipFill>
                    <a:blip r:embed="rId20"/>
                    <a:stretch>
                      <a:fillRect/>
                    </a:stretch>
                  </pic:blipFill>
                  <pic:spPr>
                    <a:xfrm>
                      <a:off x="0" y="0"/>
                      <a:ext cx="5731510" cy="3057525"/>
                    </a:xfrm>
                    <a:prstGeom prst="rect">
                      <a:avLst/>
                    </a:prstGeom>
                  </pic:spPr>
                </pic:pic>
              </a:graphicData>
            </a:graphic>
          </wp:inline>
        </w:drawing>
      </w:r>
    </w:p>
    <w:p w14:paraId="5BD75336" w14:textId="604A1BC5" w:rsidR="0088434A" w:rsidRPr="0088434A" w:rsidRDefault="00D34EAE" w:rsidP="00726645">
      <w:pPr>
        <w:pStyle w:val="Caption"/>
      </w:pPr>
      <w:bookmarkStart w:id="214" w:name="_Toc119660205"/>
      <w:r>
        <w:t xml:space="preserve">Figure </w:t>
      </w:r>
      <w:r>
        <w:fldChar w:fldCharType="begin"/>
      </w:r>
      <w:r>
        <w:instrText>SEQ Figure \* ARABIC</w:instrText>
      </w:r>
      <w:r>
        <w:fldChar w:fldCharType="separate"/>
      </w:r>
      <w:r w:rsidR="00022392">
        <w:rPr>
          <w:noProof/>
        </w:rPr>
        <w:t>6</w:t>
      </w:r>
      <w:r>
        <w:fldChar w:fldCharType="end"/>
      </w:r>
      <w:r>
        <w:t xml:space="preserve"> </w:t>
      </w:r>
      <w:proofErr w:type="spellStart"/>
      <w:r>
        <w:t>Vevox</w:t>
      </w:r>
      <w:proofErr w:type="spellEnd"/>
      <w:r>
        <w:t xml:space="preserve"> Joined Session</w:t>
      </w:r>
      <w:ins w:id="215" w:author=" " w:date="2022-11-12T11:32:00Z">
        <w:r w:rsidR="00D17832">
          <w:t xml:space="preserve"> </w:t>
        </w:r>
      </w:ins>
      <w:r w:rsidR="00D17832">
        <w:fldChar w:fldCharType="begin"/>
      </w:r>
      <w:r w:rsidR="00D17832">
        <w:instrText xml:space="preserve"> ADDIN ZOTERO_ITEM CSL_CITATION {"citationID":"FgQaZtNY","properties":{"formattedCitation":"({\\i{}Vevox}, 2022)","plainCitation":"(Vevox, 2022)","noteIndex":0},"citationItems":[{"id":122,"uris":["http://zotero.org/users/local/Ei0Zp2t7/items/CGF4GSCW"],"itemData":{"id":122,"type":"webpage","title":"Vevox","URL":"https://vevox.app/#/","accessed":{"date-parts":[["2022",11,12]]},"issued":{"date-parts":[["2022"]]}}}],"schema":"https://github.com/citation-style-language/schema/raw/master/csl-citation.json"} </w:instrText>
      </w:r>
      <w:r w:rsidR="00D17832">
        <w:fldChar w:fldCharType="separate"/>
      </w:r>
      <w:r w:rsidR="00D17832" w:rsidRPr="00D17832">
        <w:rPr>
          <w:rFonts w:ascii="Calibri" w:hAnsi="Calibri" w:cs="Calibri"/>
          <w:szCs w:val="24"/>
        </w:rPr>
        <w:t>(</w:t>
      </w:r>
      <w:proofErr w:type="spellStart"/>
      <w:r w:rsidR="00D17832" w:rsidRPr="00D17832">
        <w:rPr>
          <w:rFonts w:ascii="Calibri" w:hAnsi="Calibri" w:cs="Calibri"/>
          <w:i w:val="0"/>
          <w:iCs w:val="0"/>
          <w:szCs w:val="24"/>
        </w:rPr>
        <w:t>Vevox</w:t>
      </w:r>
      <w:proofErr w:type="spellEnd"/>
      <w:r w:rsidR="00D17832" w:rsidRPr="00D17832">
        <w:rPr>
          <w:rFonts w:ascii="Calibri" w:hAnsi="Calibri" w:cs="Calibri"/>
          <w:szCs w:val="24"/>
        </w:rPr>
        <w:t>, 2022)</w:t>
      </w:r>
      <w:bookmarkEnd w:id="214"/>
      <w:r w:rsidR="00D17832">
        <w:fldChar w:fldCharType="end"/>
      </w:r>
    </w:p>
    <w:p w14:paraId="6EA0195A" w14:textId="77777777" w:rsidR="00726645" w:rsidRDefault="00726645" w:rsidP="009B697E">
      <w:pPr>
        <w:pStyle w:val="Heading2"/>
      </w:pPr>
    </w:p>
    <w:p w14:paraId="134B9CAD" w14:textId="707C845A" w:rsidR="00931BFB" w:rsidRPr="00931BFB" w:rsidRDefault="00D34EAE" w:rsidP="00931BFB">
      <w:pPr>
        <w:pStyle w:val="Heading2"/>
      </w:pPr>
      <w:bookmarkStart w:id="216" w:name="_Toc120625679"/>
      <w:r>
        <w:t xml:space="preserve">2.3. </w:t>
      </w:r>
      <w:r w:rsidR="00442885">
        <w:tab/>
      </w:r>
      <w:r w:rsidR="00604B8B">
        <w:t>Technologies you’ve researched</w:t>
      </w:r>
      <w:bookmarkEnd w:id="216"/>
    </w:p>
    <w:p w14:paraId="172E1894" w14:textId="77777777" w:rsidR="00604B8B" w:rsidRDefault="00604B8B" w:rsidP="00604B8B">
      <w:pPr>
        <w:pStyle w:val="Heading2"/>
      </w:pPr>
    </w:p>
    <w:p w14:paraId="5E71A00F" w14:textId="77777777" w:rsidR="00785080" w:rsidRDefault="00D34EAE" w:rsidP="00994BEA">
      <w:pPr>
        <w:pStyle w:val="Heading3"/>
      </w:pPr>
      <w:bookmarkStart w:id="217" w:name="_Toc120625680"/>
      <w:r>
        <w:t>2.3.1 ReactJS</w:t>
      </w:r>
      <w:bookmarkEnd w:id="217"/>
    </w:p>
    <w:p w14:paraId="4816456D" w14:textId="77777777" w:rsidR="00994BEA" w:rsidRDefault="00D34EAE" w:rsidP="00994BEA">
      <w:r>
        <w:t>ReactJS is a</w:t>
      </w:r>
      <w:r w:rsidR="00093B7F">
        <w:t>n open-source</w:t>
      </w:r>
      <w:r>
        <w:t xml:space="preserve"> JavaScript library </w:t>
      </w:r>
      <w:r w:rsidR="009839E2">
        <w:t>for building user interfaces</w:t>
      </w:r>
      <w:r w:rsidR="006E3189">
        <w:t xml:space="preserve"> which was developed by Meta (then Facebook) in </w:t>
      </w:r>
      <w:r w:rsidR="00820506">
        <w:t>2011</w:t>
      </w:r>
      <w:r w:rsidR="009839E2">
        <w:t>.</w:t>
      </w:r>
      <w:r w:rsidR="00820506">
        <w:t xml:space="preserve"> React is component-based, meaning that components built manage their state and can then be composed to make complex UIs </w:t>
      </w:r>
      <w:r w:rsidR="00820506">
        <w:fldChar w:fldCharType="begin"/>
      </w:r>
      <w:r w:rsidR="00820506">
        <w:instrText xml:space="preserve"> ADDIN ZOTERO_ITEM CSL_CITATION {"citationID":"yBiBxOmM","properties":{"formattedCitation":"({\\i{}React \\uc0\\u8211{} A JavaScript library for building user interfaces}, no date)","plainCitation":"(React – A JavaScript library for building user interfaces, no date)","noteIndex":0},"citationItems":[{"id":41,"uris":["http://zotero.org/users/local/Ei0Zp2t7/items/USVZHU2Y"],"itemData":{"id":41,"type":"webpage","abstract":"A JavaScript library for building user interfaces","language":"en","title":"React – A JavaScript library for building user interfaces","URL":"https://reactjs.org/","accessed":{"date-parts":[["2022",11,4]]}}}],"schema":"https://github.com/citation-style-language/schema/raw/master/csl-citation.json"} </w:instrText>
      </w:r>
      <w:r w:rsidR="00820506">
        <w:fldChar w:fldCharType="separate"/>
      </w:r>
      <w:r w:rsidR="00820506" w:rsidRPr="00820506">
        <w:rPr>
          <w:rFonts w:ascii="Calibri" w:hAnsi="Calibri" w:cs="Calibri"/>
          <w:szCs w:val="24"/>
        </w:rPr>
        <w:t>(</w:t>
      </w:r>
      <w:r w:rsidR="00820506" w:rsidRPr="00820506">
        <w:rPr>
          <w:rFonts w:ascii="Calibri" w:hAnsi="Calibri" w:cs="Calibri"/>
          <w:i/>
          <w:iCs/>
          <w:szCs w:val="24"/>
        </w:rPr>
        <w:t>React – A JavaScript library for building user interfaces</w:t>
      </w:r>
      <w:r w:rsidR="00820506" w:rsidRPr="00820506">
        <w:rPr>
          <w:rFonts w:ascii="Calibri" w:hAnsi="Calibri" w:cs="Calibri"/>
          <w:szCs w:val="24"/>
        </w:rPr>
        <w:t>, no date)</w:t>
      </w:r>
      <w:r w:rsidR="00820506">
        <w:fldChar w:fldCharType="end"/>
      </w:r>
      <w:r w:rsidR="00820506">
        <w:t xml:space="preserve">. </w:t>
      </w:r>
      <w:r w:rsidR="00636DB0">
        <w:t xml:space="preserve">React </w:t>
      </w:r>
      <w:r w:rsidR="000D19A9">
        <w:t>allows users to easily create</w:t>
      </w:r>
      <w:r w:rsidR="00093B7F">
        <w:t xml:space="preserve"> reusable components</w:t>
      </w:r>
      <w:r w:rsidR="00B66662">
        <w:t>, which will reduce the development process.</w:t>
      </w:r>
      <w:r w:rsidR="000D19A9">
        <w:t xml:space="preserve"> It also has a range of useful libraries open to the public such as Material UI, Bootstrap, and </w:t>
      </w:r>
      <w:proofErr w:type="spellStart"/>
      <w:r w:rsidR="00160502">
        <w:t>Formik</w:t>
      </w:r>
      <w:proofErr w:type="spellEnd"/>
      <w:r w:rsidR="000D19A9">
        <w:t xml:space="preserve">. </w:t>
      </w:r>
      <w:r w:rsidR="00B66662">
        <w:t xml:space="preserve"> </w:t>
      </w:r>
    </w:p>
    <w:p w14:paraId="1972489B" w14:textId="562D3522" w:rsidR="00B66662" w:rsidRDefault="00D34EAE" w:rsidP="00994BEA">
      <w:r>
        <w:t xml:space="preserve">Although there are many other JavaScript framework options such as Vue.js and Angular, React is </w:t>
      </w:r>
      <w:r w:rsidR="00093B7F">
        <w:t xml:space="preserve">the most commonly used web framework, according to </w:t>
      </w:r>
      <w:r w:rsidR="00093B7F">
        <w:fldChar w:fldCharType="begin"/>
      </w:r>
      <w:r w:rsidR="000F71E1">
        <w:instrText xml:space="preserve"> ADDIN ZOTERO_ITEM CSL_CITATION {"citationID":"TeURGMlP","properties":{"formattedCitation":"({\\i{}Stack Overflow Developer Survey 2021}, 2021)","plainCitation":"(Stack Overflow Developer Survey 2021, 2021)","noteIndex":0},"citationItems":[{"id":43,"uris":["http://zotero.org/users/local/Ei0Zp2t7/items/BGTGAKU6"],"itemData":{"id":43,"type":"webpage","abstract":"In May 2021 over 80,000 developers told us how they learn and level up, which tools they’re using, and what they want.","container-title":"Stack Overflow","language":"en","title":"Stack Overflow Developer Survey 2021","URL":"https://insights.stackoverflow.com/survey/2021/?utm_source=social-share&amp;utm_medium=social&amp;utm_campaign=dev-survey-2021","accessed":{"date-parts":[["2022",11,4]]},"issued":{"date-parts":[["2021",6,15]]}}}],"schema":"https://github.com/citation-style-language/schema/raw/master/csl-citation.json"} </w:instrText>
      </w:r>
      <w:r w:rsidR="00093B7F">
        <w:fldChar w:fldCharType="separate"/>
      </w:r>
      <w:r w:rsidR="000F71E1" w:rsidRPr="000F71E1">
        <w:rPr>
          <w:rFonts w:ascii="Calibri" w:hAnsi="Calibri" w:cs="Calibri"/>
          <w:szCs w:val="24"/>
        </w:rPr>
        <w:t>(</w:t>
      </w:r>
      <w:r w:rsidR="000F71E1" w:rsidRPr="000F71E1">
        <w:rPr>
          <w:rFonts w:ascii="Calibri" w:hAnsi="Calibri" w:cs="Calibri"/>
          <w:i/>
          <w:iCs/>
          <w:szCs w:val="24"/>
        </w:rPr>
        <w:t>Stack Overflow Developer Survey 2021</w:t>
      </w:r>
      <w:r w:rsidR="000F71E1" w:rsidRPr="000F71E1">
        <w:rPr>
          <w:rFonts w:ascii="Calibri" w:hAnsi="Calibri" w:cs="Calibri"/>
          <w:szCs w:val="24"/>
        </w:rPr>
        <w:t>, 2021)</w:t>
      </w:r>
      <w:r w:rsidR="00093B7F">
        <w:fldChar w:fldCharType="end"/>
      </w:r>
      <w:r w:rsidR="00093B7F">
        <w:t xml:space="preserve"> 40.14% of respondents, therefore expanding knowledge of this technology is hugely beneficial. </w:t>
      </w:r>
      <w:r w:rsidR="000D19A9">
        <w:t xml:space="preserve">It is also the framework that I have the most experience </w:t>
      </w:r>
      <w:r w:rsidR="00134F60">
        <w:t>in but</w:t>
      </w:r>
      <w:r w:rsidR="000D19A9">
        <w:t xml:space="preserve"> wish to expand my knowledge further.</w:t>
      </w:r>
    </w:p>
    <w:p w14:paraId="50582C43" w14:textId="77777777" w:rsidR="000D19A9" w:rsidRDefault="00D34EAE" w:rsidP="00994BEA">
      <w:r w:rsidRPr="000D19A9">
        <w:rPr>
          <w:noProof/>
          <w:lang w:val="en-GB" w:eastAsia="en-GB"/>
        </w:rPr>
        <w:lastRenderedPageBreak/>
        <w:drawing>
          <wp:inline distT="0" distB="0" distL="0" distR="0" wp14:anchorId="1A81228E" wp14:editId="671772BB">
            <wp:extent cx="4686300" cy="4180080"/>
            <wp:effectExtent l="0" t="0" r="0" b="0"/>
            <wp:docPr id="13" name="Picture 13" descr="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funnel chart&#10;&#10;Description automatically generated"/>
                    <pic:cNvPicPr/>
                  </pic:nvPicPr>
                  <pic:blipFill>
                    <a:blip r:embed="rId21"/>
                    <a:stretch>
                      <a:fillRect/>
                    </a:stretch>
                  </pic:blipFill>
                  <pic:spPr>
                    <a:xfrm>
                      <a:off x="0" y="0"/>
                      <a:ext cx="4690033" cy="4183409"/>
                    </a:xfrm>
                    <a:prstGeom prst="rect">
                      <a:avLst/>
                    </a:prstGeom>
                  </pic:spPr>
                </pic:pic>
              </a:graphicData>
            </a:graphic>
          </wp:inline>
        </w:drawing>
      </w:r>
    </w:p>
    <w:p w14:paraId="61A6EAE4" w14:textId="63A21D29" w:rsidR="000D19A9" w:rsidRDefault="00D34EAE" w:rsidP="000D19A9">
      <w:pPr>
        <w:pStyle w:val="Caption"/>
      </w:pPr>
      <w:bookmarkStart w:id="218" w:name="_Toc119660206"/>
      <w:r>
        <w:t xml:space="preserve">Figure </w:t>
      </w:r>
      <w:r>
        <w:fldChar w:fldCharType="begin"/>
      </w:r>
      <w:r>
        <w:instrText>SEQ Figure \* ARABIC</w:instrText>
      </w:r>
      <w:r>
        <w:fldChar w:fldCharType="separate"/>
      </w:r>
      <w:r w:rsidR="00022392">
        <w:rPr>
          <w:noProof/>
        </w:rPr>
        <w:t>7</w:t>
      </w:r>
      <w:r>
        <w:fldChar w:fldCharType="end"/>
      </w:r>
      <w:r>
        <w:t xml:space="preserve"> Stack Overflow Most Popular Web Frameworks</w:t>
      </w:r>
      <w:r w:rsidR="001840FC">
        <w:t xml:space="preserve"> </w:t>
      </w:r>
      <w:commentRangeStart w:id="219"/>
      <w:r w:rsidR="001840FC">
        <w:fldChar w:fldCharType="begin"/>
      </w:r>
      <w:r w:rsidR="000F71E1">
        <w:instrText xml:space="preserve"> ADDIN ZOTERO_ITEM CSL_CITATION {"citationID":"sEbKKkbf","properties":{"formattedCitation":"({\\i{}Stack Overflow Developer Survey 2021}, no date)","plainCitation":"(Stack Overflow Developer Survey 2021, no date)","dontUpdate":true,"noteIndex":0},"citationItems":[{"id":43,"uris":["http://zotero.org/users/local/Ei0Zp2t7/items/BGTGAKU6"],"itemData":{"id":43,"type":"webpage","abstract":"In May 2021 over 80,000 developers told us how they learn and level up, which tools they’re using, and what they want.","container-title":"Stack Overflow","language":"en","title":"Stack Overflow Developer Survey 2021","URL":"https://insights.stackoverflow.com/survey/2021/?utm_source=social-share&amp;utm_medium=social&amp;utm_campaign=dev-survey-2021","accessed":{"date-parts":[["2022",11,4]]},"issued":{"date-parts":[["2021",6,15]]}}}],"schema":"https://github.com/citation-style-language/schema/raw/master/csl-citation.json"} </w:instrText>
      </w:r>
      <w:r w:rsidR="001840FC">
        <w:fldChar w:fldCharType="separate"/>
      </w:r>
      <w:del w:id="220" w:author=" " w:date="2022-11-12T10:55:00Z">
        <w:r w:rsidR="001840FC" w:rsidRPr="001840FC" w:rsidDel="000F71E1">
          <w:rPr>
            <w:rFonts w:ascii="Calibri" w:hAnsi="Calibri" w:cs="Calibri"/>
            <w:szCs w:val="24"/>
          </w:rPr>
          <w:delText>(</w:delText>
        </w:r>
        <w:r w:rsidR="001840FC" w:rsidRPr="001840FC" w:rsidDel="000F71E1">
          <w:rPr>
            <w:rFonts w:ascii="Calibri" w:hAnsi="Calibri" w:cs="Calibri"/>
            <w:i w:val="0"/>
            <w:iCs w:val="0"/>
            <w:szCs w:val="24"/>
          </w:rPr>
          <w:delText>Stack Overflow Developer Survey 2021</w:delText>
        </w:r>
        <w:r w:rsidR="001840FC" w:rsidRPr="001840FC" w:rsidDel="000F71E1">
          <w:rPr>
            <w:rFonts w:ascii="Calibri" w:hAnsi="Calibri" w:cs="Calibri"/>
            <w:szCs w:val="24"/>
          </w:rPr>
          <w:delText>, no date)</w:delText>
        </w:r>
      </w:del>
      <w:r w:rsidR="001840FC">
        <w:fldChar w:fldCharType="end"/>
      </w:r>
      <w:commentRangeEnd w:id="219"/>
      <w:r w:rsidR="00EF765E">
        <w:rPr>
          <w:rStyle w:val="CommentReference"/>
          <w:i w:val="0"/>
          <w:iCs w:val="0"/>
          <w:color w:val="auto"/>
        </w:rPr>
        <w:commentReference w:id="219"/>
      </w:r>
      <w:ins w:id="221" w:author=" " w:date="2022-11-12T10:55:00Z">
        <w:r w:rsidR="000F71E1">
          <w:t xml:space="preserve"> </w:t>
        </w:r>
      </w:ins>
      <w:r w:rsidR="000F71E1">
        <w:fldChar w:fldCharType="begin"/>
      </w:r>
      <w:r w:rsidR="000F71E1">
        <w:instrText xml:space="preserve"> ADDIN ZOTERO_ITEM CSL_CITATION {"citationID":"jCNIG5OU","properties":{"formattedCitation":"({\\i{}Stack Overflow Developer Survey 2021}, 2021)","plainCitation":"(Stack Overflow Developer Survey 2021, 2021)","noteIndex":0},"citationItems":[{"id":43,"uris":["http://zotero.org/users/local/Ei0Zp2t7/items/BGTGAKU6"],"itemData":{"id":43,"type":"webpage","abstract":"In May 2021 over 80,000 developers told us how they learn and level up, which tools they’re using, and what they want.","container-title":"Stack Overflow","language":"en","title":"Stack Overflow Developer Survey 2021","URL":"https://insights.stackoverflow.com/survey/2021/?utm_source=social-share&amp;utm_medium=social&amp;utm_campaign=dev-survey-2021","accessed":{"date-parts":[["2022",11,4]]},"issued":{"date-parts":[["2021",6,15]]}}}],"schema":"https://github.com/citation-style-language/schema/raw/master/csl-citation.json"} </w:instrText>
      </w:r>
      <w:r w:rsidR="000F71E1">
        <w:fldChar w:fldCharType="separate"/>
      </w:r>
      <w:r w:rsidR="000F71E1" w:rsidRPr="000F71E1">
        <w:rPr>
          <w:rFonts w:ascii="Calibri" w:hAnsi="Calibri" w:cs="Calibri"/>
          <w:szCs w:val="24"/>
        </w:rPr>
        <w:t>(</w:t>
      </w:r>
      <w:r w:rsidR="000F71E1" w:rsidRPr="000F71E1">
        <w:rPr>
          <w:rFonts w:ascii="Calibri" w:hAnsi="Calibri" w:cs="Calibri"/>
          <w:i w:val="0"/>
          <w:iCs w:val="0"/>
          <w:szCs w:val="24"/>
        </w:rPr>
        <w:t>Stack Overflow Developer Survey 2021</w:t>
      </w:r>
      <w:r w:rsidR="000F71E1" w:rsidRPr="000F71E1">
        <w:rPr>
          <w:rFonts w:ascii="Calibri" w:hAnsi="Calibri" w:cs="Calibri"/>
          <w:szCs w:val="24"/>
        </w:rPr>
        <w:t>, 2021)</w:t>
      </w:r>
      <w:bookmarkEnd w:id="218"/>
      <w:r w:rsidR="000F71E1">
        <w:fldChar w:fldCharType="end"/>
      </w:r>
    </w:p>
    <w:p w14:paraId="5B8E23E3" w14:textId="77777777" w:rsidR="00994BEA" w:rsidRDefault="00994BEA" w:rsidP="00994BEA"/>
    <w:p w14:paraId="7703AD5A" w14:textId="77777777" w:rsidR="00683D78" w:rsidRDefault="00D34EAE" w:rsidP="00683D78">
      <w:pPr>
        <w:pStyle w:val="Heading3"/>
      </w:pPr>
      <w:bookmarkStart w:id="222" w:name="_Toc120625681"/>
      <w:r>
        <w:t xml:space="preserve">2.3.2 </w:t>
      </w:r>
      <w:r w:rsidR="007B762A">
        <w:t>JSX</w:t>
      </w:r>
      <w:bookmarkEnd w:id="222"/>
    </w:p>
    <w:p w14:paraId="631E597E" w14:textId="4CA283F2" w:rsidR="007B762A" w:rsidRDefault="00D34EAE" w:rsidP="007B762A">
      <w:pPr>
        <w:rPr>
          <w:ins w:id="223" w:author=" " w:date="2022-11-13T14:21:00Z"/>
        </w:rPr>
      </w:pPr>
      <w:r>
        <w:t>JSX is a syntax extension to JavaScript, which is used in developing a UI with React. It appears like a template language but has the power of JavaScript, combining the technologies into components</w:t>
      </w:r>
      <w:r>
        <w:fldChar w:fldCharType="begin"/>
      </w:r>
      <w:r>
        <w:instrText xml:space="preserve"> ADDIN ZOTERO_ITEM CSL_CITATION {"citationID":"mMOFnvDO","properties":{"formattedCitation":"({\\i{}Introducing JSX \\uc0\\u8211{} React}, no date)","plainCitation":"(Introducing JSX – React, no date)","noteIndex":0},"citationItems":[{"id":47,"uris":["http://zotero.org/users/local/Ei0Zp2t7/items/34IETY3L"],"itemData":{"id":47,"type":"webpage","abstract":"A JavaScript library for building user interfaces","language":"en","title":"Introducing JSX – React","URL":"https://reactjs.org/docs/introducing-jsx.html","accessed":{"date-parts":[["2022",11,6]]}}}],"schema":"https://github.com/citation-style-language/schema/raw/master/csl-citation.json"} </w:instrText>
      </w:r>
      <w:r>
        <w:fldChar w:fldCharType="separate"/>
      </w:r>
      <w:r w:rsidRPr="007B762A">
        <w:rPr>
          <w:rFonts w:ascii="Calibri" w:hAnsi="Calibri" w:cs="Calibri"/>
          <w:szCs w:val="24"/>
        </w:rPr>
        <w:t>(</w:t>
      </w:r>
      <w:r w:rsidRPr="007B762A">
        <w:rPr>
          <w:rFonts w:ascii="Calibri" w:hAnsi="Calibri" w:cs="Calibri"/>
          <w:i/>
          <w:iCs/>
          <w:szCs w:val="24"/>
        </w:rPr>
        <w:t>Introducing JSX – React</w:t>
      </w:r>
      <w:r w:rsidRPr="007B762A">
        <w:rPr>
          <w:rFonts w:ascii="Calibri" w:hAnsi="Calibri" w:cs="Calibri"/>
          <w:szCs w:val="24"/>
        </w:rPr>
        <w:t>, no date)</w:t>
      </w:r>
      <w:r>
        <w:fldChar w:fldCharType="end"/>
      </w:r>
      <w:r w:rsidR="00202A16">
        <w:t xml:space="preserve">. This efficiently combines the development of JavaScript and HTML front end, which will improve my development process. </w:t>
      </w:r>
    </w:p>
    <w:p w14:paraId="49B58FCA" w14:textId="6DD16BE4" w:rsidR="00E56F17" w:rsidRDefault="00E56F17" w:rsidP="007B762A">
      <w:pPr>
        <w:rPr>
          <w:ins w:id="224" w:author=" " w:date="2022-11-13T14:21:00Z"/>
        </w:rPr>
      </w:pPr>
    </w:p>
    <w:p w14:paraId="1624FC8C" w14:textId="176A01D2" w:rsidR="00E56F17" w:rsidRDefault="00E56F17" w:rsidP="00E56F17">
      <w:pPr>
        <w:pStyle w:val="Heading3"/>
        <w:rPr>
          <w:ins w:id="225" w:author=" " w:date="2022-11-13T14:22:00Z"/>
        </w:rPr>
      </w:pPr>
      <w:bookmarkStart w:id="226" w:name="_Toc120625682"/>
      <w:ins w:id="227" w:author=" " w:date="2022-11-13T14:21:00Z">
        <w:r>
          <w:t>2.3.X Vue.js</w:t>
        </w:r>
      </w:ins>
      <w:bookmarkEnd w:id="226"/>
    </w:p>
    <w:p w14:paraId="58D4A5E9" w14:textId="179FD8EE" w:rsidR="00E56F17" w:rsidRDefault="00E56F17" w:rsidP="00E56F17">
      <w:pPr>
        <w:rPr>
          <w:ins w:id="228" w:author=" " w:date="2022-11-13T14:44:00Z"/>
        </w:rPr>
      </w:pPr>
      <w:ins w:id="229" w:author=" " w:date="2022-11-13T14:24:00Z">
        <w:r>
          <w:t xml:space="preserve">Vue.js was developed in 2014 by Evan You </w:t>
        </w:r>
      </w:ins>
      <w:r>
        <w:fldChar w:fldCharType="begin"/>
      </w:r>
      <w:r w:rsidR="00F41FFC">
        <w:instrText xml:space="preserve"> ADDIN ZOTERO_ITEM CSL_CITATION {"citationID":"EwPLwPZy","properties":{"formattedCitation":"({\\i{}Frequently Asked Questions | Vue.js}, no date)","plainCitation":"(Frequently Asked Questions | Vue.js, no date)","noteIndex":0},"citationItems":[{"id":137,"uris":["http://zotero.org/users/local/Ei0Zp2t7/items/IQYMUKRJ"],"itemData":{"id":137,"type":"webpage","title":"Frequently Asked Questions | Vue.js","URL":"https://vuejs.org/about/faq.html#who-maintains-vue","accessed":{"date-parts":[["2022",11,13]]}}}],"schema":"https://github.com/citation-style-language/schema/raw/master/csl-citation.json"} </w:instrText>
      </w:r>
      <w:r>
        <w:fldChar w:fldCharType="separate"/>
      </w:r>
      <w:r w:rsidR="00F41FFC" w:rsidRPr="00F41FFC">
        <w:rPr>
          <w:rFonts w:ascii="Calibri" w:hAnsi="Calibri" w:cs="Calibri"/>
          <w:szCs w:val="24"/>
        </w:rPr>
        <w:t>(</w:t>
      </w:r>
      <w:r w:rsidR="00F41FFC" w:rsidRPr="00F41FFC">
        <w:rPr>
          <w:rFonts w:ascii="Calibri" w:hAnsi="Calibri" w:cs="Calibri"/>
          <w:i/>
          <w:iCs/>
          <w:szCs w:val="24"/>
        </w:rPr>
        <w:t>Frequently Asked Questions | Vue.js</w:t>
      </w:r>
      <w:r w:rsidR="00F41FFC" w:rsidRPr="00F41FFC">
        <w:rPr>
          <w:rFonts w:ascii="Calibri" w:hAnsi="Calibri" w:cs="Calibri"/>
          <w:szCs w:val="24"/>
        </w:rPr>
        <w:t>, no date)</w:t>
      </w:r>
      <w:r>
        <w:fldChar w:fldCharType="end"/>
      </w:r>
      <w:ins w:id="230" w:author=" " w:date="2022-11-13T14:25:00Z">
        <w:r w:rsidR="00F41FFC">
          <w:t xml:space="preserve">. </w:t>
        </w:r>
      </w:ins>
      <w:ins w:id="231" w:author=" " w:date="2022-11-13T14:27:00Z">
        <w:r w:rsidR="00F41FFC">
          <w:t>It is a JavaScript framewo</w:t>
        </w:r>
      </w:ins>
      <w:ins w:id="232" w:author=" " w:date="2022-11-13T14:28:00Z">
        <w:r w:rsidR="00F41FFC">
          <w:t xml:space="preserve">rk that provides a declarative and component based method alongside standard HTML, CSS, and JavaScript to develop user interfaces efficiently </w:t>
        </w:r>
      </w:ins>
      <w:r w:rsidR="00F41FFC">
        <w:fldChar w:fldCharType="begin"/>
      </w:r>
      <w:r w:rsidR="00F41FFC">
        <w:instrText xml:space="preserve"> ADDIN ZOTERO_ITEM CSL_CITATION {"citationID":"C6JdrKYE","properties":{"formattedCitation":"({\\i{}Introduction | Vue.js}, no date)","plainCitation":"(Introduction | Vue.js, no date)","noteIndex":0},"citationItems":[{"id":139,"uris":["http://zotero.org/users/local/Ei0Zp2t7/items/YJ9HUA9Z"],"itemData":{"id":139,"type":"webpage","title":"Introduction | Vue.js","URL":"https://vuejs.org/guide/introduction.html","accessed":{"date-parts":[["2022",11,13]]}}}],"schema":"https://github.com/citation-style-language/schema/raw/master/csl-citation.json"} </w:instrText>
      </w:r>
      <w:r w:rsidR="00F41FFC">
        <w:fldChar w:fldCharType="separate"/>
      </w:r>
      <w:r w:rsidR="00F41FFC" w:rsidRPr="00F41FFC">
        <w:rPr>
          <w:rFonts w:ascii="Calibri" w:hAnsi="Calibri" w:cs="Calibri"/>
          <w:szCs w:val="24"/>
        </w:rPr>
        <w:t>(</w:t>
      </w:r>
      <w:r w:rsidR="00F41FFC" w:rsidRPr="00F41FFC">
        <w:rPr>
          <w:rFonts w:ascii="Calibri" w:hAnsi="Calibri" w:cs="Calibri"/>
          <w:i/>
          <w:iCs/>
          <w:szCs w:val="24"/>
        </w:rPr>
        <w:t>Introduction | Vue.js</w:t>
      </w:r>
      <w:r w:rsidR="00F41FFC" w:rsidRPr="00F41FFC">
        <w:rPr>
          <w:rFonts w:ascii="Calibri" w:hAnsi="Calibri" w:cs="Calibri"/>
          <w:szCs w:val="24"/>
        </w:rPr>
        <w:t>, no date)</w:t>
      </w:r>
      <w:r w:rsidR="00F41FFC">
        <w:fldChar w:fldCharType="end"/>
      </w:r>
      <w:ins w:id="233" w:author=" " w:date="2022-11-13T14:28:00Z">
        <w:r w:rsidR="00F41FFC">
          <w:t>.</w:t>
        </w:r>
      </w:ins>
      <w:ins w:id="234" w:author=" " w:date="2022-11-13T14:34:00Z">
        <w:r w:rsidR="00F41FFC">
          <w:t xml:space="preserve"> </w:t>
        </w:r>
      </w:ins>
      <w:ins w:id="235" w:author=" " w:date="2022-11-13T14:35:00Z">
        <w:r w:rsidR="00F41FFC">
          <w:t xml:space="preserve">Vue.js has two core </w:t>
        </w:r>
        <w:proofErr w:type="gramStart"/>
        <w:r w:rsidR="00F41FFC">
          <w:t>features</w:t>
        </w:r>
        <w:r w:rsidR="00A03AB4">
          <w:t>;</w:t>
        </w:r>
        <w:proofErr w:type="gramEnd"/>
        <w:r w:rsidR="00A03AB4">
          <w:t xml:space="preserve"> declarative rendering and reactivity. </w:t>
        </w:r>
      </w:ins>
      <w:ins w:id="236" w:author=" " w:date="2022-11-13T14:37:00Z">
        <w:r w:rsidR="00A03AB4">
          <w:t>Declarative rendering is when data can be rendered to the DOM with simple template syntax</w:t>
        </w:r>
      </w:ins>
      <w:ins w:id="237" w:author=" " w:date="2022-11-13T14:38:00Z">
        <w:r w:rsidR="00A03AB4">
          <w:t xml:space="preserve"> </w:t>
        </w:r>
      </w:ins>
      <w:r w:rsidR="00A03AB4">
        <w:fldChar w:fldCharType="begin"/>
      </w:r>
      <w:r w:rsidR="00A03AB4">
        <w:instrText xml:space="preserve"> ADDIN ZOTERO_ITEM CSL_CITATION {"citationID":"rveqEAzl","properties":{"formattedCitation":"(Hunter, 2021)","plainCitation":"(Hunter, 2021)","noteIndex":0},"citationItems":[{"id":141,"uris":["http://zotero.org/users/local/Ei0Zp2t7/items/QYUUU6G5"],"itemData":{"id":141,"type":"post-weblog","abstract":"A Computer Science portal for geeks. It contains well written, well thought and well explained computer science and programming articles, quizzes and practice/competitive programming/company interview Questions.","container-title":"GeeksforGeeks","language":"en-us","note":"section: JavaScript","title":"Vue.js Declarative Rendering","URL":"https://www.geeksforgeeks.org/vue-js-declarative-rendering/","author":[{"family":"Hunter","given":"JS"}],"accessed":{"date-parts":[["2022",11,13]]},"issued":{"date-parts":[["2021",2,9]]}}}],"schema":"https://github.com/citation-style-language/schema/raw/master/csl-citation.json"} </w:instrText>
      </w:r>
      <w:r w:rsidR="00A03AB4">
        <w:fldChar w:fldCharType="separate"/>
      </w:r>
      <w:r w:rsidR="00A03AB4" w:rsidRPr="00A03AB4">
        <w:rPr>
          <w:rFonts w:ascii="Calibri" w:hAnsi="Calibri" w:cs="Calibri"/>
        </w:rPr>
        <w:t>(Hunter, 2021)</w:t>
      </w:r>
      <w:r w:rsidR="00A03AB4">
        <w:fldChar w:fldCharType="end"/>
      </w:r>
      <w:ins w:id="238" w:author=" " w:date="2022-11-13T14:39:00Z">
        <w:r w:rsidR="00A03AB4">
          <w:t xml:space="preserve">. Reactivity is when </w:t>
        </w:r>
      </w:ins>
      <w:ins w:id="239" w:author=" " w:date="2022-11-13T14:40:00Z">
        <w:r w:rsidR="00A03AB4">
          <w:t xml:space="preserve">a page updates </w:t>
        </w:r>
      </w:ins>
      <w:ins w:id="240" w:author=" " w:date="2022-11-13T14:41:00Z">
        <w:r w:rsidR="00A03AB4">
          <w:t>automatically when changes occur in the DOM.</w:t>
        </w:r>
      </w:ins>
      <w:del w:id="241" w:author=" " w:date="2022-11-13T14:38:00Z">
        <w:r w:rsidR="00A03AB4" w:rsidDel="00A03AB4">
          <w:fldChar w:fldCharType="begin"/>
        </w:r>
        <w:r w:rsidR="00A03AB4" w:rsidDel="00A03AB4">
          <w:delInstrText xml:space="preserve"> ADDIN ZOTERO_ITEM CSL_CITATION {"citationID":"1pBMS8cx","properties":{"formattedCitation":"(\\uc0\\u8216{}Vue.js Declarative Rendering\\uc0\\u8217{}, 2021)","plainCitation":"(‘Vue.js Declarative Rendering’, 2021)","noteIndex":0},"citationItems":[{"id":141,"uris":["http://zotero.org/users/local/Ei0Zp2t7/items/QYUUU6G5"],"itemData":{"id":141,"type":"post-weblog","abstract":"A Computer Science portal for geeks. It contains well written, well thought and well explained computer science and programming articles, quizzes and practice/competitive programming/company interview Questions.","container-title":"GeeksforGeeks","language":"en-us","note":"section: JavaScript","title":"Vue.js Declarative Rendering","URL":"https://www.geeksforgeeks.org/vue-js-declarative-rendering/","accessed":{"date-parts":[["2022",11,13]]},"issued":{"date-parts":[["2021",2,9]]}}}],"schema":"https://github.com/citation-style-language/schema/raw/master/csl-citation.json"} </w:delInstrText>
        </w:r>
        <w:r w:rsidR="00A03AB4" w:rsidDel="00A03AB4">
          <w:fldChar w:fldCharType="separate"/>
        </w:r>
        <w:r w:rsidR="00A03AB4" w:rsidRPr="00A03AB4" w:rsidDel="00A03AB4">
          <w:rPr>
            <w:rFonts w:ascii="Calibri" w:hAnsi="Calibri" w:cs="Calibri"/>
            <w:szCs w:val="24"/>
          </w:rPr>
          <w:delText>(‘Vue.js Declarative Rendering’, 2021)</w:delText>
        </w:r>
        <w:r w:rsidR="00A03AB4" w:rsidDel="00A03AB4">
          <w:fldChar w:fldCharType="end"/>
        </w:r>
      </w:del>
    </w:p>
    <w:p w14:paraId="6A51E213" w14:textId="599DE719" w:rsidR="00A03AB4" w:rsidRPr="00E56F17" w:rsidRDefault="00A03AB4">
      <w:pPr>
        <w:rPr>
          <w:ins w:id="242" w:author=" " w:date="2022-11-13T14:21:00Z"/>
        </w:rPr>
        <w:pPrChange w:id="243" w:author=" " w:date="2022-11-13T14:22:00Z">
          <w:pPr>
            <w:pStyle w:val="Heading3"/>
          </w:pPr>
        </w:pPrChange>
      </w:pPr>
      <w:ins w:id="244" w:author=" " w:date="2022-11-13T14:45:00Z">
        <w:r>
          <w:t>However, as Vue.js</w:t>
        </w:r>
      </w:ins>
      <w:ins w:id="245" w:author=" " w:date="2022-11-13T14:46:00Z">
        <w:r w:rsidR="00C31245">
          <w:t xml:space="preserve"> is relatively new, it does not have as large of a community – which could make it more difficult to learn as </w:t>
        </w:r>
      </w:ins>
      <w:ins w:id="246" w:author=" " w:date="2022-11-13T14:47:00Z">
        <w:r w:rsidR="00C31245">
          <w:t xml:space="preserve">I have no experience with Vue. </w:t>
        </w:r>
      </w:ins>
    </w:p>
    <w:p w14:paraId="5C3F3602" w14:textId="09A12A85" w:rsidR="00E56F17" w:rsidRDefault="00E56F17" w:rsidP="00E56F17">
      <w:pPr>
        <w:rPr>
          <w:ins w:id="247" w:author=" " w:date="2022-11-13T14:21:00Z"/>
        </w:rPr>
      </w:pPr>
    </w:p>
    <w:p w14:paraId="06E8F794" w14:textId="70C94744" w:rsidR="00E56F17" w:rsidRPr="00E56F17" w:rsidRDefault="00E56F17">
      <w:pPr>
        <w:pStyle w:val="Heading3"/>
        <w:rPr>
          <w:ins w:id="248" w:author=" " w:date="2022-11-13T14:21:00Z"/>
        </w:rPr>
        <w:pPrChange w:id="249" w:author=" " w:date="2022-11-13T14:21:00Z">
          <w:pPr/>
        </w:pPrChange>
      </w:pPr>
      <w:bookmarkStart w:id="250" w:name="_Toc120625683"/>
      <w:ins w:id="251" w:author=" " w:date="2022-11-13T14:21:00Z">
        <w:r>
          <w:lastRenderedPageBreak/>
          <w:t>2.3.X Angular.js</w:t>
        </w:r>
        <w:bookmarkEnd w:id="250"/>
      </w:ins>
    </w:p>
    <w:p w14:paraId="00A04A0B" w14:textId="2A1947F1" w:rsidR="00E56F17" w:rsidRDefault="00C31245" w:rsidP="00C31245">
      <w:pPr>
        <w:rPr>
          <w:ins w:id="252" w:author=" " w:date="2022-11-13T15:14:00Z"/>
        </w:rPr>
      </w:pPr>
      <w:ins w:id="253" w:author=" " w:date="2022-11-13T14:52:00Z">
        <w:r>
          <w:t xml:space="preserve">Angular.js was </w:t>
        </w:r>
      </w:ins>
      <w:ins w:id="254" w:author=" " w:date="2022-11-13T14:56:00Z">
        <w:r w:rsidR="006C24C0">
          <w:t>released by Google in 201</w:t>
        </w:r>
      </w:ins>
      <w:ins w:id="255" w:author=" " w:date="2022-11-13T14:57:00Z">
        <w:r w:rsidR="006C24C0">
          <w:t>0</w:t>
        </w:r>
      </w:ins>
      <w:ins w:id="256" w:author=" " w:date="2022-11-13T14:58:00Z">
        <w:r w:rsidR="006C24C0">
          <w:t xml:space="preserve"> </w:t>
        </w:r>
      </w:ins>
      <w:r w:rsidR="006C24C0">
        <w:fldChar w:fldCharType="begin"/>
      </w:r>
      <w:r w:rsidR="00F773FB">
        <w:instrText xml:space="preserve"> ADDIN ZOTERO_ITEM CSL_CITATION {"citationID":"7jawiyso","properties":{"formattedCitation":"(Hartman, 2020a)","plainCitation":"(Hartman, 2020a)","noteIndex":0},"citationItems":[{"id":143,"uris":["http://zotero.org/users/local/Ei0Zp2t7/items/4LVHS9VA"],"itemData":{"id":143,"type":"webpage","abstract":"What is Angular JS? AngularJS was created by Misko Heavery. He had built a framework to handle the downfalls of HTML and also taking ideas and best practices of the libraries which were never done ear","language":"en-US","title":"Angular Version List &amp; History – Angular 2,4,5,6,7,8","URL":"https://www.guru99.com/angularjs-1-vs-2-vs-4-vs-5-difference.html","author":[{"family":"Hartman","given":"James"}],"accessed":{"date-parts":[["2022",11,13]]},"issued":{"date-parts":[["2020",1,25]]}}}],"schema":"https://github.com/citation-style-language/schema/raw/master/csl-citation.json"} </w:instrText>
      </w:r>
      <w:r w:rsidR="006C24C0">
        <w:fldChar w:fldCharType="separate"/>
      </w:r>
      <w:r w:rsidR="00F773FB" w:rsidRPr="00F773FB">
        <w:rPr>
          <w:rFonts w:ascii="Calibri" w:hAnsi="Calibri" w:cs="Calibri"/>
        </w:rPr>
        <w:t>(Hartman, 2020a)</w:t>
      </w:r>
      <w:r w:rsidR="006C24C0">
        <w:fldChar w:fldCharType="end"/>
      </w:r>
      <w:ins w:id="257" w:author=" " w:date="2022-11-13T14:58:00Z">
        <w:r w:rsidR="006C24C0">
          <w:t>. It is an open-s</w:t>
        </w:r>
      </w:ins>
      <w:ins w:id="258" w:author=" " w:date="2022-11-13T14:59:00Z">
        <w:r w:rsidR="006C24C0">
          <w:t>ource,</w:t>
        </w:r>
      </w:ins>
      <w:ins w:id="259" w:author=" " w:date="2022-11-13T14:58:00Z">
        <w:r w:rsidR="006C24C0">
          <w:t xml:space="preserve"> JavaScript framework </w:t>
        </w:r>
      </w:ins>
      <w:ins w:id="260" w:author=" " w:date="2022-11-13T14:59:00Z">
        <w:r w:rsidR="006C24C0">
          <w:t>for developing the front end of dynamic web applications.</w:t>
        </w:r>
      </w:ins>
      <w:ins w:id="261" w:author=" " w:date="2022-11-13T15:03:00Z">
        <w:r w:rsidR="006C24C0">
          <w:t xml:space="preserve"> It uses HTML and Java</w:t>
        </w:r>
      </w:ins>
      <w:ins w:id="262" w:author=" " w:date="2022-11-13T15:14:00Z">
        <w:r w:rsidR="00B35AB6">
          <w:t>S</w:t>
        </w:r>
      </w:ins>
      <w:ins w:id="263" w:author=" " w:date="2022-11-13T15:03:00Z">
        <w:r w:rsidR="006C24C0">
          <w:t>cript, a</w:t>
        </w:r>
      </w:ins>
      <w:ins w:id="264" w:author=" " w:date="2022-11-13T15:04:00Z">
        <w:r w:rsidR="006C24C0">
          <w:t xml:space="preserve">llowing users to extend the ability of HTML </w:t>
        </w:r>
      </w:ins>
      <w:ins w:id="265" w:author=" " w:date="2022-11-13T15:06:00Z">
        <w:r w:rsidR="00B35AB6">
          <w:t>attributes</w:t>
        </w:r>
      </w:ins>
      <w:ins w:id="266" w:author=" " w:date="2022-11-13T15:04:00Z">
        <w:r w:rsidR="006C24C0">
          <w:t xml:space="preserve"> using</w:t>
        </w:r>
      </w:ins>
      <w:ins w:id="267" w:author=" " w:date="2022-11-13T15:09:00Z">
        <w:r w:rsidR="00B35AB6">
          <w:t xml:space="preserve"> </w:t>
        </w:r>
      </w:ins>
      <w:ins w:id="268" w:author=" " w:date="2022-11-13T15:14:00Z">
        <w:r w:rsidR="00B35AB6">
          <w:t>Angular</w:t>
        </w:r>
      </w:ins>
      <w:ins w:id="269" w:author=" " w:date="2022-11-13T15:09:00Z">
        <w:r w:rsidR="00B35AB6">
          <w:t xml:space="preserve"> </w:t>
        </w:r>
        <w:proofErr w:type="gramStart"/>
        <w:r w:rsidR="00B35AB6">
          <w:t>built in</w:t>
        </w:r>
        <w:proofErr w:type="gramEnd"/>
        <w:r w:rsidR="00B35AB6">
          <w:t xml:space="preserve"> attributes known as</w:t>
        </w:r>
      </w:ins>
      <w:ins w:id="270" w:author=" " w:date="2022-11-13T15:04:00Z">
        <w:r w:rsidR="006C24C0">
          <w:t xml:space="preserve"> </w:t>
        </w:r>
      </w:ins>
      <w:ins w:id="271" w:author=" " w:date="2022-11-13T15:09:00Z">
        <w:r w:rsidR="00B35AB6">
          <w:t>directives.</w:t>
        </w:r>
      </w:ins>
      <w:ins w:id="272" w:author=" " w:date="2022-11-13T15:12:00Z">
        <w:r w:rsidR="00B35AB6">
          <w:t xml:space="preserve"> It </w:t>
        </w:r>
      </w:ins>
      <w:ins w:id="273" w:author=" " w:date="2022-11-13T15:13:00Z">
        <w:r w:rsidR="00B35AB6">
          <w:t xml:space="preserve">also uses data binding and dependency injections to reduce a lot of the code you would otherwise have to write </w:t>
        </w:r>
      </w:ins>
      <w:r w:rsidR="00B35AB6">
        <w:fldChar w:fldCharType="begin"/>
      </w:r>
      <w:r w:rsidR="00B35AB6">
        <w:instrText xml:space="preserve"> ADDIN ZOTERO_ITEM CSL_CITATION {"citationID":"EUFc7XZG","properties":{"formattedCitation":"({\\i{}AngularJS: Developer Guide: Introduction}, no date)","plainCitation":"(AngularJS: Developer Guide: Introduction, no date)","noteIndex":0},"citationItems":[{"id":145,"uris":["http://zotero.org/users/local/Ei0Zp2t7/items/CJF44TQW"],"itemData":{"id":145,"type":"webpage","title":"AngularJS: Developer Guide: Introduction","URL":"https://docs.angularjs.org/guide/introduction","accessed":{"date-parts":[["2022",11,13]]}}}],"schema":"https://github.com/citation-style-language/schema/raw/master/csl-citation.json"} </w:instrText>
      </w:r>
      <w:r w:rsidR="00B35AB6">
        <w:fldChar w:fldCharType="separate"/>
      </w:r>
      <w:r w:rsidR="00B35AB6" w:rsidRPr="00B35AB6">
        <w:rPr>
          <w:rFonts w:ascii="Calibri" w:hAnsi="Calibri" w:cs="Calibri"/>
          <w:szCs w:val="24"/>
        </w:rPr>
        <w:t>(</w:t>
      </w:r>
      <w:r w:rsidR="00B35AB6" w:rsidRPr="00B35AB6">
        <w:rPr>
          <w:rFonts w:ascii="Calibri" w:hAnsi="Calibri" w:cs="Calibri"/>
          <w:i/>
          <w:iCs/>
          <w:szCs w:val="24"/>
        </w:rPr>
        <w:t>AngularJS: Developer Guide: Introduction</w:t>
      </w:r>
      <w:r w:rsidR="00B35AB6" w:rsidRPr="00B35AB6">
        <w:rPr>
          <w:rFonts w:ascii="Calibri" w:hAnsi="Calibri" w:cs="Calibri"/>
          <w:szCs w:val="24"/>
        </w:rPr>
        <w:t>, no date)</w:t>
      </w:r>
      <w:r w:rsidR="00B35AB6">
        <w:fldChar w:fldCharType="end"/>
      </w:r>
      <w:ins w:id="274" w:author=" " w:date="2022-11-13T15:13:00Z">
        <w:r w:rsidR="00B35AB6">
          <w:t>.</w:t>
        </w:r>
      </w:ins>
    </w:p>
    <w:p w14:paraId="0B22A83E" w14:textId="6C7D91DF" w:rsidR="00B35AB6" w:rsidRPr="007B762A" w:rsidRDefault="00594324" w:rsidP="00C31245">
      <w:ins w:id="275" w:author=" " w:date="2022-11-13T15:18:00Z">
        <w:r>
          <w:t xml:space="preserve">While Angular </w:t>
        </w:r>
      </w:ins>
      <w:ins w:id="276" w:author=" " w:date="2022-11-13T15:19:00Z">
        <w:r>
          <w:t>would work well with this application, the learning curve is steeper for Angular than React</w:t>
        </w:r>
      </w:ins>
      <w:ins w:id="277" w:author=" " w:date="2022-11-13T15:20:00Z">
        <w:r>
          <w:t xml:space="preserve">. While it would be good to expand my technology knowledge, in terms of time management, it </w:t>
        </w:r>
      </w:ins>
      <w:ins w:id="278" w:author=" " w:date="2022-11-13T15:21:00Z">
        <w:r>
          <w:t>may result in delays in other project development areas.</w:t>
        </w:r>
      </w:ins>
    </w:p>
    <w:p w14:paraId="1E5C2419" w14:textId="77777777" w:rsidR="00683D78" w:rsidRDefault="00683D78" w:rsidP="00994BEA"/>
    <w:p w14:paraId="4FE18715" w14:textId="6EF214B8" w:rsidR="00994BEA" w:rsidRDefault="00D34EAE" w:rsidP="00994BEA">
      <w:pPr>
        <w:pStyle w:val="Heading3"/>
      </w:pPr>
      <w:bookmarkStart w:id="279" w:name="_Toc120625684"/>
      <w:r>
        <w:t>2.3.</w:t>
      </w:r>
      <w:ins w:id="280" w:author=" " w:date="2022-11-15T10:32:00Z">
        <w:r w:rsidR="00B976EF">
          <w:t>x</w:t>
        </w:r>
      </w:ins>
      <w:del w:id="281" w:author=" " w:date="2022-11-15T10:32:00Z">
        <w:r w:rsidR="00683D78" w:rsidDel="00B976EF">
          <w:delText>3</w:delText>
        </w:r>
      </w:del>
      <w:r w:rsidR="00683D78">
        <w:t xml:space="preserve"> </w:t>
      </w:r>
      <w:r>
        <w:t>Node</w:t>
      </w:r>
      <w:r w:rsidR="00283D21">
        <w:t>.js</w:t>
      </w:r>
      <w:bookmarkEnd w:id="279"/>
    </w:p>
    <w:p w14:paraId="1A080CB8" w14:textId="77777777" w:rsidR="00134F60" w:rsidRDefault="00D34EAE" w:rsidP="00994BEA">
      <w:r>
        <w:t>Node.js is an open-source, cross-platform Java</w:t>
      </w:r>
      <w:r w:rsidR="00202A16">
        <w:t>S</w:t>
      </w:r>
      <w:r>
        <w:t xml:space="preserve">cript runtime environment designed to build scalable network applications, providing asynchronous event-driven execution </w:t>
      </w:r>
      <w:r>
        <w:fldChar w:fldCharType="begin"/>
      </w:r>
      <w:r>
        <w:instrText xml:space="preserve"> ADDIN ZOTERO_ITEM CSL_CITATION {"citationID":"9tok6dvD","properties":{"formattedCitation":"(Node.js, no date)","plainCitation":"(Node.js, no date)","noteIndex":0},"citationItems":[{"id":45,"uris":["http://zotero.org/users/local/Ei0Zp2t7/items/F3Q385NZ"],"itemData":{"id":45,"type":"webpage","abstract":"Node.js® is a JavaScript runtime built on Chrome's V8 JavaScript engine.","container-title":"Node.js","language":"en","title":"Node.js","URL":"https://nodejs.org/en/","author":[{"family":"Node.js","given":""}],"accessed":{"date-parts":[["2022",11,6]]}}}],"schema":"https://github.com/citation-style-language/schema/raw/master/csl-citation.json"} </w:instrText>
      </w:r>
      <w:r>
        <w:fldChar w:fldCharType="separate"/>
      </w:r>
      <w:r w:rsidRPr="00283D21">
        <w:rPr>
          <w:rFonts w:ascii="Calibri" w:hAnsi="Calibri" w:cs="Calibri"/>
        </w:rPr>
        <w:t>(Node.js, no date)</w:t>
      </w:r>
      <w:r>
        <w:fldChar w:fldCharType="end"/>
      </w:r>
      <w:r>
        <w:t>.  Node</w:t>
      </w:r>
      <w:r w:rsidR="001D7104">
        <w:t>.</w:t>
      </w:r>
      <w:r>
        <w:t>js</w:t>
      </w:r>
      <w:r w:rsidR="001D7104">
        <w:t xml:space="preserve"> was developed and released by Ryan Dahl, designed to tackle the issues of the popular web server</w:t>
      </w:r>
      <w:r>
        <w:t>s</w:t>
      </w:r>
      <w:r w:rsidR="001D7104">
        <w:t xml:space="preserve"> at the time</w:t>
      </w:r>
      <w:r>
        <w:t xml:space="preserve">. Its non-blocking, single-threaded programming makes it lightweight and highly efficient. </w:t>
      </w:r>
      <w:r w:rsidR="00052669">
        <w:t>I have previously used Node.js but wish to dive deeper to further my understanding and improve</w:t>
      </w:r>
      <w:r w:rsidR="00683D78">
        <w:t>.</w:t>
      </w:r>
    </w:p>
    <w:p w14:paraId="41DCAB63" w14:textId="77777777" w:rsidR="00202A16" w:rsidRDefault="00202A16" w:rsidP="00994BEA"/>
    <w:p w14:paraId="49A7C5D0" w14:textId="7966D8BE" w:rsidR="00994BEA" w:rsidRDefault="00D34EAE" w:rsidP="00994BEA">
      <w:pPr>
        <w:pStyle w:val="Heading3"/>
      </w:pPr>
      <w:bookmarkStart w:id="282" w:name="_Toc120625685"/>
      <w:r>
        <w:t>2.3.</w:t>
      </w:r>
      <w:ins w:id="283" w:author=" " w:date="2022-11-15T10:32:00Z">
        <w:r w:rsidR="00B976EF">
          <w:t>x</w:t>
        </w:r>
      </w:ins>
      <w:del w:id="284" w:author=" " w:date="2022-11-15T10:32:00Z">
        <w:r w:rsidR="00683D78" w:rsidDel="00B976EF">
          <w:delText>4</w:delText>
        </w:r>
      </w:del>
      <w:r w:rsidR="0053284A">
        <w:t xml:space="preserve"> </w:t>
      </w:r>
      <w:r>
        <w:t>Express</w:t>
      </w:r>
      <w:bookmarkEnd w:id="282"/>
      <w:r w:rsidR="00601E06">
        <w:t xml:space="preserve"> </w:t>
      </w:r>
    </w:p>
    <w:p w14:paraId="445C9607" w14:textId="77777777" w:rsidR="00202A16" w:rsidRDefault="00D34EAE" w:rsidP="00202A16">
      <w:r>
        <w:t>Express is a minimal and flexible Node.js framework that provides a robust set of features for web and mobile applications</w:t>
      </w:r>
      <w:r w:rsidR="00234E72">
        <w:t>, facilitating the rapid development of Node-based web applications</w:t>
      </w:r>
      <w:r w:rsidR="00234E72">
        <w:fldChar w:fldCharType="begin"/>
      </w:r>
      <w:r w:rsidR="00234E72">
        <w:instrText xml:space="preserve"> ADDIN ZOTERO_ITEM CSL_CITATION {"citationID":"4MqVHQ83","properties":{"formattedCitation":"({\\i{}Node.js - Express Framework}, no date)","plainCitation":"(Node.js - Express Framework, no date)","noteIndex":0},"citationItems":[{"id":51,"uris":["http://zotero.org/users/local/Ei0Zp2t7/items/4EFKPXG3"],"itemData":{"id":51,"type":"webpage","title":"Node.js - Express Framework","URL":"https://www.tutorialspoint.com/nodejs/nodejs_express_framework.htm","accessed":{"date-parts":[["2022",11,6]]}}}],"schema":"https://github.com/citation-style-language/schema/raw/master/csl-citation.json"} </w:instrText>
      </w:r>
      <w:r w:rsidR="00234E72">
        <w:fldChar w:fldCharType="separate"/>
      </w:r>
      <w:r w:rsidR="00234E72" w:rsidRPr="00234E72">
        <w:rPr>
          <w:rFonts w:ascii="Calibri" w:hAnsi="Calibri" w:cs="Calibri"/>
          <w:szCs w:val="24"/>
        </w:rPr>
        <w:t>(</w:t>
      </w:r>
      <w:r w:rsidR="00234E72" w:rsidRPr="00234E72">
        <w:rPr>
          <w:rFonts w:ascii="Calibri" w:hAnsi="Calibri" w:cs="Calibri"/>
          <w:i/>
          <w:iCs/>
          <w:szCs w:val="24"/>
        </w:rPr>
        <w:t>Node.js - Express Framework</w:t>
      </w:r>
      <w:r w:rsidR="00234E72" w:rsidRPr="00234E72">
        <w:rPr>
          <w:rFonts w:ascii="Calibri" w:hAnsi="Calibri" w:cs="Calibri"/>
          <w:szCs w:val="24"/>
        </w:rPr>
        <w:t>, no date)</w:t>
      </w:r>
      <w:r w:rsidR="00234E72">
        <w:fldChar w:fldCharType="end"/>
      </w:r>
      <w:r>
        <w:t>.</w:t>
      </w:r>
      <w:r w:rsidR="00234E72">
        <w:t xml:space="preserve"> Express provides middleware to</w:t>
      </w:r>
      <w:r w:rsidR="00052669">
        <w:t xml:space="preserve"> simplify</w:t>
      </w:r>
      <w:r w:rsidR="00234E72">
        <w:t xml:space="preserve"> mak</w:t>
      </w:r>
      <w:r w:rsidR="00052669">
        <w:t xml:space="preserve">ing </w:t>
      </w:r>
      <w:r w:rsidR="00234E72">
        <w:t>database queries, API calls, or preparing a response</w:t>
      </w:r>
      <w:r w:rsidR="00052669">
        <w:t xml:space="preserve"> </w:t>
      </w:r>
      <w:r w:rsidR="00234E72">
        <w:fldChar w:fldCharType="begin"/>
      </w:r>
      <w:r w:rsidR="00052669">
        <w:instrText xml:space="preserve"> ADDIN ZOTERO_ITEM CSL_CITATION {"citationID":"yLKS9hvc","properties":{"formattedCitation":"(Hombergs, 2022)","plainCitation":"(Hombergs, 2022)","noteIndex":0},"citationItems":[{"id":53,"uris":["http://zotero.org/users/local/Ei0Zp2t7/items/5BYSTCQT"],"itemData":{"id":53,"type":"webpage","abstract":"Middleware functions are an integral part of an application built with the Express framework (henceforth referred to as Express application). They access the HTTP request and response objects and can either terminate the HTTP request or forward it for further processing to another middleware function.","language":"en-us","note":"section: blog","title":"Complete Guide to Express Middleware","URL":"https://reflectoring.io/express-middleware/","author":[{"family":"Hombergs","given":"Tom"}],"accessed":{"date-parts":[["2022",11,6]]},"issued":{"date-parts":[["2022",3,26]]}}}],"schema":"https://github.com/citation-style-language/schema/raw/master/csl-citation.json"} </w:instrText>
      </w:r>
      <w:r w:rsidR="00234E72">
        <w:fldChar w:fldCharType="separate"/>
      </w:r>
      <w:r w:rsidR="00052669" w:rsidRPr="00052669">
        <w:rPr>
          <w:rFonts w:ascii="Calibri" w:hAnsi="Calibri" w:cs="Calibri"/>
        </w:rPr>
        <w:t>(</w:t>
      </w:r>
      <w:proofErr w:type="spellStart"/>
      <w:r w:rsidR="00052669" w:rsidRPr="00052669">
        <w:rPr>
          <w:rFonts w:ascii="Calibri" w:hAnsi="Calibri" w:cs="Calibri"/>
        </w:rPr>
        <w:t>Hombergs</w:t>
      </w:r>
      <w:proofErr w:type="spellEnd"/>
      <w:r w:rsidR="00052669" w:rsidRPr="00052669">
        <w:rPr>
          <w:rFonts w:ascii="Calibri" w:hAnsi="Calibri" w:cs="Calibri"/>
        </w:rPr>
        <w:t>, 2022)</w:t>
      </w:r>
      <w:r w:rsidR="00234E72">
        <w:fldChar w:fldCharType="end"/>
      </w:r>
      <w:r w:rsidR="00234E72">
        <w:t>.</w:t>
      </w:r>
    </w:p>
    <w:p w14:paraId="2EF45FBD" w14:textId="4F04A947" w:rsidR="00052669" w:rsidRDefault="00D34EAE" w:rsidP="00202A16">
      <w:pPr>
        <w:rPr>
          <w:ins w:id="285" w:author=" " w:date="2022-11-15T10:31:00Z"/>
        </w:rPr>
      </w:pPr>
      <w:r>
        <w:t xml:space="preserve">As my application requires a backend API the combined use of Node.js and Express will make implementing once easier. </w:t>
      </w:r>
    </w:p>
    <w:p w14:paraId="5EE146B9" w14:textId="3A71E65E" w:rsidR="00B976EF" w:rsidRDefault="00B976EF" w:rsidP="00B976EF">
      <w:pPr>
        <w:pStyle w:val="Heading3"/>
        <w:rPr>
          <w:ins w:id="286" w:author=" " w:date="2022-11-15T10:31:00Z"/>
        </w:rPr>
      </w:pPr>
    </w:p>
    <w:p w14:paraId="3E9F822F" w14:textId="68B26172" w:rsidR="00B976EF" w:rsidRDefault="00B976EF" w:rsidP="00B976EF">
      <w:pPr>
        <w:pStyle w:val="Heading3"/>
        <w:rPr>
          <w:ins w:id="287" w:author=" " w:date="2022-11-15T10:45:00Z"/>
        </w:rPr>
      </w:pPr>
      <w:bookmarkStart w:id="288" w:name="_Toc120625686"/>
      <w:ins w:id="289" w:author=" " w:date="2022-11-15T10:31:00Z">
        <w:r>
          <w:t>2.3.X PHP</w:t>
        </w:r>
      </w:ins>
      <w:bookmarkEnd w:id="288"/>
    </w:p>
    <w:p w14:paraId="06383DD8" w14:textId="77777777" w:rsidR="0033159F" w:rsidRDefault="004C7540" w:rsidP="006B2986">
      <w:pPr>
        <w:rPr>
          <w:ins w:id="290" w:author=" " w:date="2022-11-15T12:18:00Z"/>
        </w:rPr>
      </w:pPr>
      <w:ins w:id="291" w:author=" " w:date="2022-11-15T10:46:00Z">
        <w:r>
          <w:t xml:space="preserve">PHP </w:t>
        </w:r>
      </w:ins>
      <w:ins w:id="292" w:author=" " w:date="2022-11-15T10:48:00Z">
        <w:r>
          <w:t xml:space="preserve">is an open-source, server-side programming language </w:t>
        </w:r>
      </w:ins>
      <w:ins w:id="293" w:author=" " w:date="2022-11-15T10:49:00Z">
        <w:r>
          <w:t xml:space="preserve">which was launched in 1994 </w:t>
        </w:r>
      </w:ins>
      <w:r>
        <w:fldChar w:fldCharType="begin"/>
      </w:r>
      <w:r>
        <w:instrText xml:space="preserve"> ADDIN ZOTERO_ITEM CSL_CITATION {"citationID":"kFsqwz0i","properties":{"formattedCitation":"(\\uc0\\u8216{}What is PHP? Uses &amp; Introduction\\uc0\\u8217{}, 2014)","plainCitation":"(‘What is PHP? Uses &amp; Introduction’, 2014)","noteIndex":0},"citationItems":[{"id":149,"uris":["http://zotero.org/users/local/Ei0Zp2t7/items/LB645J72"],"itemData":{"id":149,"type":"post-weblog","abstract":"PHP is an open-source programming language. Founded in 1994, it’s still in use by companies. In this blog, we ask what PHP is and how you can use it.","container-title":"Code Institute IE","language":"en-IE","title":"What is PHP? Uses &amp; Introduction","title-short":"What is PHP?","URL":"https://codeinstitute.net/ie/blog/what-is-php-programming/","accessed":{"date-parts":[["2022",11,15]]},"issued":{"date-parts":[["2014",6,10]]}}}],"schema":"https://github.com/citation-style-language/schema/raw/master/csl-citation.json"} </w:instrText>
      </w:r>
      <w:r>
        <w:fldChar w:fldCharType="separate"/>
      </w:r>
      <w:r w:rsidRPr="004C7540">
        <w:rPr>
          <w:rFonts w:ascii="Calibri" w:hAnsi="Calibri" w:cs="Calibri"/>
          <w:szCs w:val="24"/>
        </w:rPr>
        <w:t>(‘What is PHP? Uses &amp; Introduction’, 2014)</w:t>
      </w:r>
      <w:r>
        <w:fldChar w:fldCharType="end"/>
      </w:r>
      <w:ins w:id="294" w:author=" " w:date="2022-11-15T10:49:00Z">
        <w:r>
          <w:t xml:space="preserve">. </w:t>
        </w:r>
      </w:ins>
      <w:ins w:id="295" w:author=" " w:date="2022-11-15T10:52:00Z">
        <w:r>
          <w:t>PHP is embedded into HTML, aiding in implementing dynamic content, databases</w:t>
        </w:r>
      </w:ins>
      <w:ins w:id="296" w:author=" " w:date="2022-11-15T10:53:00Z">
        <w:r>
          <w:t xml:space="preserve"> and session tracking </w:t>
        </w:r>
      </w:ins>
      <w:r>
        <w:fldChar w:fldCharType="begin"/>
      </w:r>
      <w:r>
        <w:instrText xml:space="preserve"> ADDIN ZOTERO_ITEM CSL_CITATION {"citationID":"pY0O0HYF","properties":{"formattedCitation":"({\\i{}PHP - Introduction}, no date)","plainCitation":"(PHP - Introduction, no date)","noteIndex":0},"citationItems":[{"id":151,"uris":["http://zotero.org/users/local/Ei0Zp2t7/items/WMXMURTX"],"itemData":{"id":151,"type":"webpage","title":"PHP - Introduction","URL":"https://www.tutorialspoint.com/php/php_introduction.htm","accessed":{"date-parts":[["2022",11,15]]}}}],"schema":"https://github.com/citation-style-language/schema/raw/master/csl-citation.json"} </w:instrText>
      </w:r>
      <w:r>
        <w:fldChar w:fldCharType="separate"/>
      </w:r>
      <w:r w:rsidRPr="004C7540">
        <w:rPr>
          <w:rFonts w:ascii="Calibri" w:hAnsi="Calibri" w:cs="Calibri"/>
          <w:szCs w:val="24"/>
        </w:rPr>
        <w:t>(</w:t>
      </w:r>
      <w:r w:rsidRPr="004C7540">
        <w:rPr>
          <w:rFonts w:ascii="Calibri" w:hAnsi="Calibri" w:cs="Calibri"/>
          <w:i/>
          <w:iCs/>
          <w:szCs w:val="24"/>
        </w:rPr>
        <w:t>PHP - Introduction</w:t>
      </w:r>
      <w:r w:rsidRPr="004C7540">
        <w:rPr>
          <w:rFonts w:ascii="Calibri" w:hAnsi="Calibri" w:cs="Calibri"/>
          <w:szCs w:val="24"/>
        </w:rPr>
        <w:t>, no date)</w:t>
      </w:r>
      <w:r>
        <w:fldChar w:fldCharType="end"/>
      </w:r>
      <w:ins w:id="297" w:author=" " w:date="2022-11-15T10:53:00Z">
        <w:r>
          <w:t xml:space="preserve">. </w:t>
        </w:r>
      </w:ins>
      <w:ins w:id="298" w:author=" " w:date="2022-11-15T12:10:00Z">
        <w:r w:rsidR="006B2986">
          <w:t xml:space="preserve">PHP allows </w:t>
        </w:r>
      </w:ins>
      <w:ins w:id="299" w:author=" " w:date="2022-11-15T12:11:00Z">
        <w:r w:rsidR="006B2986">
          <w:t xml:space="preserve">developers to implement various functions, such as CRUD operations in the database, </w:t>
        </w:r>
      </w:ins>
      <w:ins w:id="300" w:author=" " w:date="2022-11-15T12:12:00Z">
        <w:r w:rsidR="006B2986">
          <w:t>handling forms, page authorization</w:t>
        </w:r>
      </w:ins>
      <w:ins w:id="301" w:author=" " w:date="2022-11-15T12:13:00Z">
        <w:r w:rsidR="006B2986">
          <w:t xml:space="preserve">, cookie implementation and data encryption </w:t>
        </w:r>
      </w:ins>
      <w:r w:rsidR="006B2986">
        <w:fldChar w:fldCharType="begin"/>
      </w:r>
      <w:r w:rsidR="006B2986">
        <w:instrText xml:space="preserve"> ADDIN ZOTERO_ITEM CSL_CITATION {"citationID":"ANHaSL8g","properties":{"formattedCitation":"({\\i{}PHP - Introduction}, no date)","plainCitation":"(PHP - Introduction, no date)","noteIndex":0},"citationItems":[{"id":151,"uris":["http://zotero.org/users/local/Ei0Zp2t7/items/WMXMURTX"],"itemData":{"id":151,"type":"webpage","title":"PHP - Introduction","URL":"https://www.tutorialspoint.com/php/php_introduction.htm","accessed":{"date-parts":[["2022",11,15]]}}}],"schema":"https://github.com/citation-style-language/schema/raw/master/csl-citation.json"} </w:instrText>
      </w:r>
      <w:r w:rsidR="006B2986">
        <w:fldChar w:fldCharType="separate"/>
      </w:r>
      <w:r w:rsidR="006B2986" w:rsidRPr="006B2986">
        <w:rPr>
          <w:rFonts w:ascii="Calibri" w:hAnsi="Calibri" w:cs="Calibri"/>
          <w:szCs w:val="24"/>
        </w:rPr>
        <w:t>(</w:t>
      </w:r>
      <w:r w:rsidR="006B2986" w:rsidRPr="006B2986">
        <w:rPr>
          <w:rFonts w:ascii="Calibri" w:hAnsi="Calibri" w:cs="Calibri"/>
          <w:i/>
          <w:iCs/>
          <w:szCs w:val="24"/>
        </w:rPr>
        <w:t>PHP - Introduction</w:t>
      </w:r>
      <w:r w:rsidR="006B2986" w:rsidRPr="006B2986">
        <w:rPr>
          <w:rFonts w:ascii="Calibri" w:hAnsi="Calibri" w:cs="Calibri"/>
          <w:szCs w:val="24"/>
        </w:rPr>
        <w:t>, no date)</w:t>
      </w:r>
      <w:r w:rsidR="006B2986">
        <w:fldChar w:fldCharType="end"/>
      </w:r>
      <w:ins w:id="302" w:author=" " w:date="2022-11-15T12:13:00Z">
        <w:r w:rsidR="006B2986">
          <w:t>.</w:t>
        </w:r>
      </w:ins>
      <w:ins w:id="303" w:author=" " w:date="2022-11-15T12:14:00Z">
        <w:r w:rsidR="006B2986">
          <w:t xml:space="preserve"> </w:t>
        </w:r>
      </w:ins>
    </w:p>
    <w:p w14:paraId="1E515385" w14:textId="2ECCB96D" w:rsidR="004C7540" w:rsidRPr="004C7540" w:rsidRDefault="0033159F" w:rsidP="006B2986">
      <w:pPr>
        <w:rPr>
          <w:ins w:id="304" w:author=" " w:date="2022-11-15T10:32:00Z"/>
        </w:rPr>
      </w:pPr>
      <w:ins w:id="305" w:author=" " w:date="2022-11-15T12:18:00Z">
        <w:r>
          <w:t xml:space="preserve">While PHP would meet the functional needs of this project, </w:t>
        </w:r>
      </w:ins>
      <w:ins w:id="306" w:author=" " w:date="2022-11-15T12:21:00Z">
        <w:r>
          <w:t xml:space="preserve">the decrease of </w:t>
        </w:r>
      </w:ins>
      <w:ins w:id="307" w:author=" " w:date="2022-11-15T12:22:00Z">
        <w:r>
          <w:t xml:space="preserve">popularity in the technology in modern day, means </w:t>
        </w:r>
      </w:ins>
      <w:ins w:id="308" w:author=" " w:date="2022-11-15T12:30:00Z">
        <w:r w:rsidR="00931BFB">
          <w:t>its</w:t>
        </w:r>
      </w:ins>
      <w:ins w:id="309" w:author=" " w:date="2022-11-15T12:22:00Z">
        <w:r>
          <w:t xml:space="preserve"> libraries are limited, and cannot compare to other modern </w:t>
        </w:r>
      </w:ins>
      <w:ins w:id="310" w:author=" " w:date="2022-11-15T12:23:00Z">
        <w:r>
          <w:t>technologies. As well as this</w:t>
        </w:r>
      </w:ins>
      <w:ins w:id="311" w:author=" " w:date="2022-11-15T12:26:00Z">
        <w:r>
          <w:t xml:space="preserve">, </w:t>
        </w:r>
      </w:ins>
      <w:ins w:id="312" w:author=" " w:date="2022-11-15T12:27:00Z">
        <w:r>
          <w:t>PHP</w:t>
        </w:r>
      </w:ins>
      <w:ins w:id="313" w:author=" " w:date="2022-11-15T12:29:00Z">
        <w:r w:rsidR="00931BFB">
          <w:t xml:space="preserve">’s execution time is slower than that of </w:t>
        </w:r>
      </w:ins>
      <w:ins w:id="314" w:author=" " w:date="2022-11-15T12:30:00Z">
        <w:r w:rsidR="00931BFB">
          <w:t>its</w:t>
        </w:r>
      </w:ins>
      <w:ins w:id="315" w:author=" " w:date="2022-11-15T12:29:00Z">
        <w:r w:rsidR="00931BFB">
          <w:t xml:space="preserve"> competitors such as Node.js</w:t>
        </w:r>
      </w:ins>
      <w:ins w:id="316" w:author=" " w:date="2022-11-15T12:30:00Z">
        <w:r w:rsidR="00931BFB">
          <w:t>. This is due to it performing synchronous execution as opposed to modern technologies using asynchronous execution.</w:t>
        </w:r>
      </w:ins>
    </w:p>
    <w:p w14:paraId="5EC59FB8" w14:textId="0E40792B" w:rsidR="00B976EF" w:rsidRDefault="00B976EF" w:rsidP="00B976EF">
      <w:pPr>
        <w:rPr>
          <w:ins w:id="317" w:author=" " w:date="2022-11-15T10:38:00Z"/>
        </w:rPr>
      </w:pPr>
    </w:p>
    <w:p w14:paraId="64AC6211" w14:textId="312624D0" w:rsidR="00863712" w:rsidRDefault="00863712" w:rsidP="00863712">
      <w:pPr>
        <w:pStyle w:val="Heading3"/>
        <w:rPr>
          <w:ins w:id="318" w:author=" " w:date="2022-11-15T12:31:00Z"/>
        </w:rPr>
      </w:pPr>
      <w:bookmarkStart w:id="319" w:name="_Toc120625687"/>
      <w:ins w:id="320" w:author=" " w:date="2022-11-15T10:38:00Z">
        <w:r>
          <w:t>2.3.X Go</w:t>
        </w:r>
      </w:ins>
      <w:bookmarkEnd w:id="319"/>
    </w:p>
    <w:p w14:paraId="1F5F05EC" w14:textId="4A0F33C4" w:rsidR="00931BFB" w:rsidRPr="00931BFB" w:rsidRDefault="00931BFB">
      <w:pPr>
        <w:rPr>
          <w:ins w:id="321" w:author=" " w:date="2022-11-15T10:38:00Z"/>
        </w:rPr>
        <w:pPrChange w:id="322" w:author=" " w:date="2022-11-15T12:31:00Z">
          <w:pPr>
            <w:pStyle w:val="Heading3"/>
          </w:pPr>
        </w:pPrChange>
      </w:pPr>
      <w:ins w:id="323" w:author=" " w:date="2022-11-15T12:34:00Z">
        <w:r>
          <w:t xml:space="preserve">Go </w:t>
        </w:r>
      </w:ins>
      <w:ins w:id="324" w:author=" " w:date="2022-11-15T12:36:00Z">
        <w:r>
          <w:t xml:space="preserve">is a programming language </w:t>
        </w:r>
      </w:ins>
      <w:ins w:id="325" w:author=" " w:date="2022-11-15T12:47:00Z">
        <w:r w:rsidR="001A1658">
          <w:t xml:space="preserve">with syntax </w:t>
        </w:r>
        <w:proofErr w:type="gramStart"/>
        <w:r w:rsidR="001A1658">
          <w:t>similar to</w:t>
        </w:r>
        <w:proofErr w:type="gramEnd"/>
        <w:r w:rsidR="001A1658">
          <w:t xml:space="preserve"> C, </w:t>
        </w:r>
      </w:ins>
      <w:ins w:id="326" w:author=" " w:date="2022-11-15T12:36:00Z">
        <w:r>
          <w:t xml:space="preserve">that was announced to the public in 2009. It was developed by </w:t>
        </w:r>
      </w:ins>
      <w:ins w:id="327" w:author=" " w:date="2022-11-15T12:37:00Z">
        <w:r>
          <w:t xml:space="preserve">Google cloud engineers Robert </w:t>
        </w:r>
        <w:proofErr w:type="spellStart"/>
        <w:r>
          <w:t>Griesemer</w:t>
        </w:r>
        <w:proofErr w:type="spellEnd"/>
        <w:r>
          <w:t xml:space="preserve">, Rob Pike and Ken Thompson </w:t>
        </w:r>
      </w:ins>
      <w:r w:rsidR="001A1658">
        <w:fldChar w:fldCharType="begin"/>
      </w:r>
      <w:r w:rsidR="001A1658">
        <w:instrText xml:space="preserve"> ADDIN ZOTERO_ITEM CSL_CITATION {"citationID":"YMJvvM4Z","properties":{"formattedCitation":"(Kolade, 2021)","plainCitation":"(Kolade, 2021)","noteIndex":0},"citationItems":[{"id":153,"uris":["http://zotero.org/users/local/Ei0Zp2t7/items/U7W3B8RK"],"itemData":{"id":153,"type":"webpage","abstract":"Go, also known as Golang, is an open-source, compiled, and statically typed programming language designed by Google. It is built to be simple, high-performing, readable, and efficient. In this article, you'll learn:  * Where Go came from and where it is now,  * Why I think you should","container-title":"freeCodeCamp.org","language":"en","title":"What is Go? Golang Programming Language Meaning Explained","title-short":"What is Go?","URL":"https://www.freecodecamp.org/news/what-is-go-programming-language/","author":[{"family":"Kolade","given":"Chris"}],"accessed":{"date-parts":[["2022",11,15]]},"issued":{"date-parts":[["2021",10,7]]}}}],"schema":"https://github.com/citation-style-language/schema/raw/master/csl-citation.json"} </w:instrText>
      </w:r>
      <w:r w:rsidR="001A1658">
        <w:fldChar w:fldCharType="separate"/>
      </w:r>
      <w:r w:rsidR="001A1658" w:rsidRPr="001A1658">
        <w:rPr>
          <w:rFonts w:ascii="Calibri" w:hAnsi="Calibri" w:cs="Calibri"/>
        </w:rPr>
        <w:t>(</w:t>
      </w:r>
      <w:proofErr w:type="spellStart"/>
      <w:r w:rsidR="001A1658" w:rsidRPr="001A1658">
        <w:rPr>
          <w:rFonts w:ascii="Calibri" w:hAnsi="Calibri" w:cs="Calibri"/>
        </w:rPr>
        <w:t>Kolade</w:t>
      </w:r>
      <w:proofErr w:type="spellEnd"/>
      <w:r w:rsidR="001A1658" w:rsidRPr="001A1658">
        <w:rPr>
          <w:rFonts w:ascii="Calibri" w:hAnsi="Calibri" w:cs="Calibri"/>
        </w:rPr>
        <w:t>, 2021)</w:t>
      </w:r>
      <w:r w:rsidR="001A1658">
        <w:fldChar w:fldCharType="end"/>
      </w:r>
      <w:ins w:id="328" w:author=" " w:date="2022-11-15T12:37:00Z">
        <w:r>
          <w:t>.</w:t>
        </w:r>
      </w:ins>
      <w:ins w:id="329" w:author=" " w:date="2022-11-15T12:46:00Z">
        <w:r w:rsidR="001A1658">
          <w:t xml:space="preserve"> </w:t>
        </w:r>
      </w:ins>
      <w:ins w:id="330" w:author=" " w:date="2022-11-15T12:39:00Z">
        <w:r w:rsidR="001A1658">
          <w:t xml:space="preserve"> </w:t>
        </w:r>
      </w:ins>
      <w:ins w:id="331" w:author=" " w:date="2022-11-15T12:48:00Z">
        <w:r w:rsidR="001A1658">
          <w:t xml:space="preserve">Go can be implemented </w:t>
        </w:r>
      </w:ins>
      <w:ins w:id="332" w:author=" " w:date="2022-11-15T12:49:00Z">
        <w:r w:rsidR="00B60898">
          <w:t>a</w:t>
        </w:r>
      </w:ins>
      <w:ins w:id="333" w:author=" " w:date="2022-11-15T12:50:00Z">
        <w:r w:rsidR="00B60898">
          <w:t xml:space="preserve">s the middle tier of a web application </w:t>
        </w:r>
        <w:proofErr w:type="gramStart"/>
        <w:r w:rsidR="00B60898">
          <w:t>easily</w:t>
        </w:r>
      </w:ins>
      <w:ins w:id="334" w:author=" " w:date="2022-11-15T12:51:00Z">
        <w:r w:rsidR="00B60898">
          <w:t>, and</w:t>
        </w:r>
        <w:proofErr w:type="gramEnd"/>
        <w:r w:rsidR="00B60898">
          <w:t xml:space="preserve"> is a great option as it is easy to learn due to </w:t>
        </w:r>
        <w:proofErr w:type="spellStart"/>
        <w:r w:rsidR="00B60898">
          <w:t>it’s</w:t>
        </w:r>
        <w:proofErr w:type="spellEnd"/>
        <w:r w:rsidR="00B60898">
          <w:t xml:space="preserve"> similarities between itself and the C++ syntax. </w:t>
        </w:r>
      </w:ins>
      <w:ins w:id="335" w:author=" " w:date="2022-11-15T12:52:00Z">
        <w:r w:rsidR="00B60898">
          <w:t xml:space="preserve">As well as this, it slightly </w:t>
        </w:r>
        <w:r w:rsidR="00B60898">
          <w:lastRenderedPageBreak/>
          <w:t xml:space="preserve">outperforms other technologies such as Node.js in speed. It also has a large community and libraries </w:t>
        </w:r>
      </w:ins>
      <w:ins w:id="336" w:author=" " w:date="2022-11-15T12:53:00Z">
        <w:r w:rsidR="00B60898">
          <w:t xml:space="preserve">which hugely aid in the development process. However, </w:t>
        </w:r>
      </w:ins>
      <w:ins w:id="337" w:author=" " w:date="2022-11-15T12:54:00Z">
        <w:r w:rsidR="00B60898">
          <w:t xml:space="preserve">while this is a great alternative, the </w:t>
        </w:r>
      </w:ins>
      <w:ins w:id="338" w:author=" " w:date="2022-11-15T12:55:00Z">
        <w:r w:rsidR="00B60898">
          <w:t>benefits of this language are not great enough reason to take on a new language</w:t>
        </w:r>
      </w:ins>
      <w:ins w:id="339" w:author=" " w:date="2022-11-15T12:56:00Z">
        <w:r w:rsidR="00B60898">
          <w:t>.</w:t>
        </w:r>
      </w:ins>
      <w:ins w:id="340" w:author=" " w:date="2022-11-15T12:59:00Z">
        <w:r w:rsidR="00E678B3">
          <w:t xml:space="preserve"> The code would also be easier to maintain during the development process if </w:t>
        </w:r>
      </w:ins>
      <w:ins w:id="341" w:author=" " w:date="2022-11-15T13:00:00Z">
        <w:r w:rsidR="00E678B3">
          <w:t>JavaScript</w:t>
        </w:r>
      </w:ins>
      <w:ins w:id="342" w:author=" " w:date="2022-11-15T12:59:00Z">
        <w:r w:rsidR="00E678B3">
          <w:t xml:space="preserve"> was impleme</w:t>
        </w:r>
      </w:ins>
      <w:ins w:id="343" w:author=" " w:date="2022-11-15T13:00:00Z">
        <w:r w:rsidR="00E678B3">
          <w:t>nted on the back end, as it will be on the front end using React.js.</w:t>
        </w:r>
      </w:ins>
    </w:p>
    <w:p w14:paraId="41493C40" w14:textId="0E0FD7AF" w:rsidR="00B976EF" w:rsidRPr="00B976EF" w:rsidDel="00863712" w:rsidRDefault="00B976EF">
      <w:pPr>
        <w:pStyle w:val="Heading3"/>
        <w:rPr>
          <w:del w:id="344" w:author=" " w:date="2022-11-15T10:40:00Z"/>
        </w:rPr>
        <w:pPrChange w:id="345" w:author=" " w:date="2022-11-15T10:38:00Z">
          <w:pPr/>
        </w:pPrChange>
      </w:pPr>
    </w:p>
    <w:p w14:paraId="70099D4A" w14:textId="77777777" w:rsidR="00994BEA" w:rsidRDefault="00994BEA" w:rsidP="00994BEA"/>
    <w:p w14:paraId="3BE41299" w14:textId="041EBE42" w:rsidR="00994BEA" w:rsidRDefault="00D34EAE" w:rsidP="00994BEA">
      <w:pPr>
        <w:pStyle w:val="Heading3"/>
      </w:pPr>
      <w:bookmarkStart w:id="346" w:name="_Toc120625688"/>
      <w:r>
        <w:t>2.3.</w:t>
      </w:r>
      <w:ins w:id="347" w:author=" " w:date="2022-11-15T10:32:00Z">
        <w:r w:rsidR="00B976EF">
          <w:t>x</w:t>
        </w:r>
      </w:ins>
      <w:del w:id="348" w:author=" " w:date="2022-11-15T10:32:00Z">
        <w:r w:rsidR="00683D78" w:rsidDel="00B976EF">
          <w:delText>5</w:delText>
        </w:r>
      </w:del>
      <w:r>
        <w:t xml:space="preserve"> </w:t>
      </w:r>
      <w:r w:rsidR="00052669">
        <w:t>MongoDB</w:t>
      </w:r>
      <w:bookmarkEnd w:id="346"/>
    </w:p>
    <w:p w14:paraId="37AA5505" w14:textId="7F01B43C" w:rsidR="0053284A" w:rsidRDefault="00D34EAE" w:rsidP="0053284A">
      <w:r>
        <w:t xml:space="preserve">MongoDB is a </w:t>
      </w:r>
      <w:r w:rsidR="006725E1">
        <w:t>free NoSQL database, released by MongoDB in 2009. It is a free, document</w:t>
      </w:r>
      <w:r w:rsidR="007E63D1">
        <w:t xml:space="preserve"> </w:t>
      </w:r>
      <w:r w:rsidR="006725E1">
        <w:t>database</w:t>
      </w:r>
      <w:r>
        <w:t xml:space="preserve"> that stores data in flexible, JSON-like document</w:t>
      </w:r>
      <w:r w:rsidR="006725E1">
        <w:t>s, within which fields can vary. It is a distributed database with high availability and horizontal scaling</w:t>
      </w:r>
      <w:ins w:id="349" w:author=" " w:date="2022-11-12T10:57:00Z">
        <w:r w:rsidR="000F71E1">
          <w:t xml:space="preserve"> </w:t>
        </w:r>
      </w:ins>
      <w:r w:rsidR="006725E1">
        <w:fldChar w:fldCharType="begin"/>
      </w:r>
      <w:r w:rsidR="006725E1">
        <w:instrText xml:space="preserve"> ADDIN ZOTERO_ITEM CSL_CITATION {"citationID":"JvemJYmI","properties":{"formattedCitation":"({\\i{}What Is MongoDB?}, no date)","plainCitation":"(What Is MongoDB?, no date)","noteIndex":0},"citationItems":[{"id":55,"uris":["http://zotero.org/users/local/Ei0Zp2t7/items/VJIFPMRK"],"itemData":{"id":55,"type":"webpage","abstract":"MongoDB is a document database with the scalability and flexibility that you want with the querying and indexing that you need.","container-title":"MongoDB","language":"en-us","title":"What Is MongoDB?","URL":"https://www.mongodb.com/what-is-mongodb","accessed":{"date-parts":[["2022",11,6]]}}}],"schema":"https://github.com/citation-style-language/schema/raw/master/csl-citation.json"} </w:instrText>
      </w:r>
      <w:r w:rsidR="006725E1">
        <w:fldChar w:fldCharType="separate"/>
      </w:r>
      <w:r w:rsidR="006725E1" w:rsidRPr="006725E1">
        <w:rPr>
          <w:rFonts w:ascii="Calibri" w:hAnsi="Calibri" w:cs="Calibri"/>
          <w:szCs w:val="24"/>
        </w:rPr>
        <w:t>(</w:t>
      </w:r>
      <w:r w:rsidR="006725E1" w:rsidRPr="006725E1">
        <w:rPr>
          <w:rFonts w:ascii="Calibri" w:hAnsi="Calibri" w:cs="Calibri"/>
          <w:i/>
          <w:iCs/>
          <w:szCs w:val="24"/>
        </w:rPr>
        <w:t>What Is MongoDB?</w:t>
      </w:r>
      <w:r w:rsidR="006725E1" w:rsidRPr="006725E1">
        <w:rPr>
          <w:rFonts w:ascii="Calibri" w:hAnsi="Calibri" w:cs="Calibri"/>
          <w:szCs w:val="24"/>
        </w:rPr>
        <w:t>, no date)</w:t>
      </w:r>
      <w:r w:rsidR="006725E1">
        <w:fldChar w:fldCharType="end"/>
      </w:r>
      <w:r w:rsidR="006725E1">
        <w:t xml:space="preserve">.  A MongoDB document is a structure made of fields and values – like key-value pairs, formatted similarly to JSON, BSON (Binary JSON). A set of documents is known as a collection – the equivalent of a table in a relational database. </w:t>
      </w:r>
      <w:r w:rsidR="00F52A7A">
        <w:t>This database would be suitable for the application as it will require large amounts of file storage, and MongoDB is much faster for retrieval.</w:t>
      </w:r>
    </w:p>
    <w:p w14:paraId="1C8C67B3" w14:textId="303BD487" w:rsidR="00F77FE7" w:rsidRDefault="00F77FE7" w:rsidP="00F77FE7">
      <w:pPr>
        <w:rPr>
          <w:ins w:id="350" w:author=" " w:date="2022-11-15T10:40:00Z"/>
        </w:rPr>
      </w:pPr>
    </w:p>
    <w:p w14:paraId="42E0AD72" w14:textId="507AAC3C" w:rsidR="00863712" w:rsidRPr="00B976EF" w:rsidRDefault="00863712" w:rsidP="00863712">
      <w:pPr>
        <w:pStyle w:val="Heading3"/>
        <w:rPr>
          <w:ins w:id="351" w:author=" " w:date="2022-11-15T10:40:00Z"/>
        </w:rPr>
      </w:pPr>
      <w:bookmarkStart w:id="352" w:name="_Toc120625689"/>
      <w:ins w:id="353" w:author=" " w:date="2022-11-15T10:40:00Z">
        <w:r>
          <w:t xml:space="preserve">2.3.x </w:t>
        </w:r>
      </w:ins>
      <w:ins w:id="354" w:author=" " w:date="2022-11-15T10:41:00Z">
        <w:r>
          <w:t>PostgreSQL</w:t>
        </w:r>
      </w:ins>
      <w:bookmarkEnd w:id="352"/>
    </w:p>
    <w:p w14:paraId="46703C71" w14:textId="772B5F95" w:rsidR="007E63D1" w:rsidRDefault="00E678B3" w:rsidP="00F77FE7">
      <w:ins w:id="355" w:author=" " w:date="2022-11-15T13:04:00Z">
        <w:r>
          <w:t>PostgreSQL is an</w:t>
        </w:r>
      </w:ins>
      <w:ins w:id="356" w:author=" " w:date="2022-11-15T13:05:00Z">
        <w:r>
          <w:t xml:space="preserve"> open-source, relational database</w:t>
        </w:r>
      </w:ins>
      <w:ins w:id="357" w:author=" " w:date="2022-11-15T13:07:00Z">
        <w:r>
          <w:t xml:space="preserve"> </w:t>
        </w:r>
      </w:ins>
      <w:r>
        <w:fldChar w:fldCharType="begin"/>
      </w:r>
      <w:r>
        <w:instrText xml:space="preserve"> ADDIN ZOTERO_ITEM CSL_CITATION {"citationID":"wmnpMRKq","properties":{"formattedCitation":"(Group, 2022)","plainCitation":"(Group, 2022)","noteIndex":0},"citationItems":[{"id":157,"uris":["http://zotero.org/users/local/Ei0Zp2t7/items/C9QZBHL4"],"itemData":{"id":157,"type":"webpage","abstract":"The world's most advanced open source database.","container-title":"PostgreSQL","language":"en","title":"PostgreSQL","URL":"https://www.postgresql.org/","author":[{"family":"Group","given":"PostgreSQL Global Development"}],"accessed":{"date-parts":[["2022",11,15]]},"issued":{"date-parts":[["2022",11,15]]}}}],"schema":"https://github.com/citation-style-language/schema/raw/master/csl-citation.json"} </w:instrText>
      </w:r>
      <w:r>
        <w:fldChar w:fldCharType="separate"/>
      </w:r>
      <w:r w:rsidRPr="00E678B3">
        <w:rPr>
          <w:rFonts w:ascii="Calibri" w:hAnsi="Calibri" w:cs="Calibri"/>
        </w:rPr>
        <w:t>(Group, 2022)</w:t>
      </w:r>
      <w:r>
        <w:fldChar w:fldCharType="end"/>
      </w:r>
      <w:ins w:id="358" w:author=" " w:date="2022-11-15T13:05:00Z">
        <w:r>
          <w:t>.</w:t>
        </w:r>
      </w:ins>
      <w:ins w:id="359" w:author=" " w:date="2022-11-15T13:07:00Z">
        <w:r>
          <w:t xml:space="preserve"> </w:t>
        </w:r>
      </w:ins>
      <w:ins w:id="360" w:author=" " w:date="2022-11-15T13:08:00Z">
        <w:r>
          <w:t xml:space="preserve">It stores data as structured objects, following syntax </w:t>
        </w:r>
        <w:r w:rsidR="00C55C1B">
          <w:t xml:space="preserve">and schemas, </w:t>
        </w:r>
        <w:proofErr w:type="gramStart"/>
        <w:r>
          <w:t>similar to</w:t>
        </w:r>
        <w:proofErr w:type="gramEnd"/>
        <w:r>
          <w:t xml:space="preserve"> SQL.</w:t>
        </w:r>
        <w:r w:rsidR="00C55C1B">
          <w:t xml:space="preserve"> </w:t>
        </w:r>
      </w:ins>
      <w:ins w:id="361" w:author=" " w:date="2022-11-15T13:09:00Z">
        <w:r w:rsidR="00C55C1B">
          <w:t>Schemas contain tables, made up of columns and keys. The structure of these tables must be predefined, and the data must be forma</w:t>
        </w:r>
      </w:ins>
      <w:ins w:id="362" w:author=" " w:date="2022-11-15T13:10:00Z">
        <w:r w:rsidR="00C55C1B">
          <w:t xml:space="preserve">tted accordingly to be successfully stored </w:t>
        </w:r>
      </w:ins>
      <w:r w:rsidR="00C55C1B">
        <w:fldChar w:fldCharType="begin"/>
      </w:r>
      <w:r w:rsidR="00C55C1B">
        <w:instrText xml:space="preserve"> ADDIN ZOTERO_ITEM CSL_CITATION {"citationID":"LAkvG2KW","properties":{"formattedCitation":"(Smallcombe, 2022)","plainCitation":"(Smallcombe, 2022)","noteIndex":0},"citationItems":[{"id":159,"uris":["http://zotero.org/users/local/Ei0Zp2t7/items/PGMWAKHL"],"itemData":{"id":159,"type":"webpage","abstract":"MongoDB and PostgreSQL are both cutting-edge database technologies that compete strongly for attention. Which one is best for your company?","container-title":"Integrate.io","language":"en","title":"Mongodb vs. PostgresSQL: Compare Database Structure","title-short":"Mongodb vs. PostgresSQL","URL":"https://www.integrate.io/blog/mongodb-vs-postgresql/","author":[{"family":"Smallcombe","given":"Mark"}],"accessed":{"date-parts":[["2022",11,15]]},"issued":{"date-parts":[["2022"]]}}}],"schema":"https://github.com/citation-style-language/schema/raw/master/csl-citation.json"} </w:instrText>
      </w:r>
      <w:r w:rsidR="00C55C1B">
        <w:fldChar w:fldCharType="separate"/>
      </w:r>
      <w:r w:rsidR="00C55C1B" w:rsidRPr="00C55C1B">
        <w:rPr>
          <w:rFonts w:ascii="Calibri" w:hAnsi="Calibri" w:cs="Calibri"/>
        </w:rPr>
        <w:t>(</w:t>
      </w:r>
      <w:proofErr w:type="spellStart"/>
      <w:r w:rsidR="00C55C1B" w:rsidRPr="00C55C1B">
        <w:rPr>
          <w:rFonts w:ascii="Calibri" w:hAnsi="Calibri" w:cs="Calibri"/>
        </w:rPr>
        <w:t>Smallcombe</w:t>
      </w:r>
      <w:proofErr w:type="spellEnd"/>
      <w:r w:rsidR="00C55C1B" w:rsidRPr="00C55C1B">
        <w:rPr>
          <w:rFonts w:ascii="Calibri" w:hAnsi="Calibri" w:cs="Calibri"/>
        </w:rPr>
        <w:t>, 2022)</w:t>
      </w:r>
      <w:r w:rsidR="00C55C1B">
        <w:fldChar w:fldCharType="end"/>
      </w:r>
      <w:ins w:id="363" w:author=" " w:date="2022-11-15T13:10:00Z">
        <w:r w:rsidR="00C55C1B">
          <w:t>.</w:t>
        </w:r>
      </w:ins>
      <w:ins w:id="364" w:author=" " w:date="2022-11-15T13:16:00Z">
        <w:r w:rsidR="00C55C1B">
          <w:t xml:space="preserve"> </w:t>
        </w:r>
      </w:ins>
      <w:ins w:id="365" w:author=" " w:date="2022-11-15T13:19:00Z">
        <w:r w:rsidR="00E035B8">
          <w:t xml:space="preserve">PostgreSQL is suitable for applications which would require more complex </w:t>
        </w:r>
        <w:proofErr w:type="gramStart"/>
        <w:r w:rsidR="00E035B8">
          <w:t>queries,</w:t>
        </w:r>
        <w:proofErr w:type="gramEnd"/>
        <w:r w:rsidR="00E035B8">
          <w:t xml:space="preserve"> however this project will not require such. Also while </w:t>
        </w:r>
        <w:proofErr w:type="gramStart"/>
        <w:r w:rsidR="00E035B8">
          <w:t xml:space="preserve">the  </w:t>
        </w:r>
      </w:ins>
      <w:ins w:id="366" w:author=" " w:date="2022-11-15T13:16:00Z">
        <w:r w:rsidR="00C55C1B">
          <w:t>strictly</w:t>
        </w:r>
        <w:proofErr w:type="gramEnd"/>
        <w:r w:rsidR="00C55C1B">
          <w:t xml:space="preserve"> structured data </w:t>
        </w:r>
      </w:ins>
      <w:ins w:id="367" w:author=" " w:date="2022-11-15T13:17:00Z">
        <w:r w:rsidR="00C55C1B">
          <w:t>can often be beneficial as it gives clarity of your database, however should there be a need to scale, or need for flexibility, it can be a very ti</w:t>
        </w:r>
      </w:ins>
      <w:ins w:id="368" w:author=" " w:date="2022-11-15T13:18:00Z">
        <w:r w:rsidR="00C55C1B">
          <w:t xml:space="preserve">me consuming process. </w:t>
        </w:r>
      </w:ins>
      <w:ins w:id="369" w:author=" " w:date="2022-11-15T13:10:00Z">
        <w:r w:rsidR="00C55C1B">
          <w:t xml:space="preserve"> </w:t>
        </w:r>
      </w:ins>
      <w:ins w:id="370" w:author=" " w:date="2022-11-15T13:05:00Z">
        <w:r>
          <w:t xml:space="preserve"> </w:t>
        </w:r>
      </w:ins>
    </w:p>
    <w:p w14:paraId="55FECD37" w14:textId="77777777" w:rsidR="006C31DF" w:rsidRPr="00F77FE7" w:rsidRDefault="006C31DF" w:rsidP="00F77FE7"/>
    <w:p w14:paraId="5ACB9D95" w14:textId="77777777" w:rsidR="00604B8B" w:rsidRDefault="00D34EAE" w:rsidP="00604B8B">
      <w:pPr>
        <w:pStyle w:val="Heading2"/>
      </w:pPr>
      <w:bookmarkStart w:id="371" w:name="_Toc120625690"/>
      <w:r>
        <w:t xml:space="preserve">2.4. </w:t>
      </w:r>
      <w:r w:rsidR="00442885">
        <w:tab/>
      </w:r>
      <w:r>
        <w:t>Other Research you’ve done</w:t>
      </w:r>
      <w:bookmarkEnd w:id="371"/>
    </w:p>
    <w:p w14:paraId="5069317F" w14:textId="77777777" w:rsidR="007B63DE" w:rsidRDefault="007B63DE" w:rsidP="009B697E">
      <w:pPr>
        <w:pStyle w:val="Heading2"/>
      </w:pPr>
    </w:p>
    <w:p w14:paraId="6E9CC334" w14:textId="77777777" w:rsidR="004F0139" w:rsidRDefault="00D34EAE" w:rsidP="004F0139">
      <w:pPr>
        <w:pStyle w:val="Heading3"/>
      </w:pPr>
      <w:bookmarkStart w:id="372" w:name="_Toc120625691"/>
      <w:r>
        <w:t>2.4.1 Profanity Detectors</w:t>
      </w:r>
      <w:bookmarkEnd w:id="372"/>
    </w:p>
    <w:p w14:paraId="0EF99B94" w14:textId="25239EFC" w:rsidR="009A17E6" w:rsidRDefault="00D34EAE" w:rsidP="0008744A">
      <w:r>
        <w:t>Profanity is the use of offensive, vulgar or hateful language</w:t>
      </w:r>
      <w:r w:rsidR="003937CD">
        <w:t xml:space="preserve"> and is something that a study has found on up to 80% of online blogs. Social media platforms are also a breeding ground for cyberbullying to occur, with 19% of teenagers reporting that something mean or embarrassing had been written about them online</w:t>
      </w:r>
      <w:ins w:id="373" w:author=" " w:date="2022-11-12T10:57:00Z">
        <w:r w:rsidR="000F71E1">
          <w:t xml:space="preserve"> </w:t>
        </w:r>
      </w:ins>
      <w:r w:rsidR="003937CD">
        <w:fldChar w:fldCharType="begin"/>
      </w:r>
      <w:r w:rsidR="003937CD">
        <w:instrText xml:space="preserve"> ADDIN ZOTERO_ITEM CSL_CITATION {"citationID":"NohKRwZu","properties":{"formattedCitation":"(Chen {\\i{}et al.}, 2012)","plainCitation":"(Chen et al., 2012)","noteIndex":0},"citationItems":[{"id":61,"uris":["http://zotero.org/users/local/Ei0Zp2t7/items/ZIG3L433"],"itemData":{"id":61,"type":"paper-conference","abstract":"Since the textual contents on online social media are highly unstructured, informal, and often misspelled, existing research on message-level offensive language detection cannot accurately detect offensive content. Meanwhile, user-level offensiveness detection seems a more feasible approach but it is an under researched area. To bridge this gap, we propose the Lexical Syntactic Feature (LSF) architecture to detect offensive content and identify potential offensive users in social media. We distinguish the contribution of pejoratives/profanities and obscenities in determining offensive content, and introduce hand-authoring syntactic rules in identifying name-calling harassments. In particular, we incorporate a user's writing style, structure and specific cyber bullying content as features to predict the user's potentiality to send out offensive content. Results from experiments showed that our LSF framework performed significantly better than existing methods in offensive content detection. It achieves precision of 98.24% and recall of 94.34% in sentence offensive detection, as well as precision of 77.9% and recall of 77.8% in user offensive detection. Meanwhile, the processing speed of LSF is approximately 10msec per sentence, suggesting the potential for effective deployment in social media.","container-title":"2012 International Conference on Privacy, Security, Risk and Trust and 2012 International Confernece on Social Computing","DOI":"10.1109/SocialCom-PASSAT.2012.55","event-title":"2012 International Conference on Privacy, Security, Risk and Trust and 2012 International Confernece on Social Computing","page":"71-80","source":"IEEE Xplore","title":"Detecting Offensive Language in Social Media to Protect Adolescent Online Safety","author":[{"family":"Chen","given":"Ying"},{"family":"Zhou","given":"Yilu"},{"family":"Zhu","given":"Sencun"},{"family":"Xu","given":"Heng"}],"issued":{"date-parts":[["2012",9]]}}}],"schema":"https://github.com/citation-style-language/schema/raw/master/csl-citation.json"} </w:instrText>
      </w:r>
      <w:r w:rsidR="003937CD">
        <w:fldChar w:fldCharType="separate"/>
      </w:r>
      <w:r w:rsidR="003937CD" w:rsidRPr="003937CD">
        <w:rPr>
          <w:rFonts w:ascii="Calibri" w:hAnsi="Calibri" w:cs="Calibri"/>
          <w:szCs w:val="24"/>
        </w:rPr>
        <w:t xml:space="preserve">(Chen </w:t>
      </w:r>
      <w:r w:rsidR="003937CD" w:rsidRPr="003937CD">
        <w:rPr>
          <w:rFonts w:ascii="Calibri" w:hAnsi="Calibri" w:cs="Calibri"/>
          <w:i/>
          <w:iCs/>
          <w:szCs w:val="24"/>
        </w:rPr>
        <w:t>et al.</w:t>
      </w:r>
      <w:r w:rsidR="003937CD" w:rsidRPr="003937CD">
        <w:rPr>
          <w:rFonts w:ascii="Calibri" w:hAnsi="Calibri" w:cs="Calibri"/>
          <w:szCs w:val="24"/>
        </w:rPr>
        <w:t>, 2012)</w:t>
      </w:r>
      <w:r w:rsidR="003937CD">
        <w:fldChar w:fldCharType="end"/>
      </w:r>
      <w:r w:rsidR="003937CD">
        <w:t xml:space="preserve">. </w:t>
      </w:r>
    </w:p>
    <w:p w14:paraId="18D22FA5" w14:textId="7CCB11E8" w:rsidR="0008744A" w:rsidRDefault="00D34EAE" w:rsidP="0008744A">
      <w:r>
        <w:t>A profanity detector detects unwanted, hateful, sexual</w:t>
      </w:r>
      <w:r w:rsidR="009A17E6">
        <w:t>, and toxic content in user-generated text</w:t>
      </w:r>
      <w:ins w:id="374" w:author=" " w:date="2022-11-12T10:57:00Z">
        <w:r w:rsidR="000F71E1">
          <w:t xml:space="preserve"> </w:t>
        </w:r>
      </w:ins>
      <w:r w:rsidR="009A17E6">
        <w:fldChar w:fldCharType="begin"/>
      </w:r>
      <w:r w:rsidR="009A17E6">
        <w:instrText xml:space="preserve"> ADDIN ZOTERO_ITEM CSL_CITATION {"citationID":"vt81MJcA","properties":{"formattedCitation":"({\\i{}Profanity Detection and Moderation}, no date)","plainCitation":"(Profanity Detection and Moderation, no date)","noteIndex":0},"citationItems":[{"id":59,"uris":["http://zotero.org/users/local/Ei0Zp2t7/items/VPTQTNDW"],"itemData":{"id":59,"type":"webpage","abstract":"Automatically detect profanity, toxicity and hate in texts, messages or reviews","container-title":"Sightengine","language":"en","title":"Profanity Detection and Moderation","URL":"http://sightengine.com/docs/profanity-detection-hate-offensive-text-moderation","accessed":{"date-parts":[["2022",11,8]]}}}],"schema":"https://github.com/citation-style-language/schema/raw/master/csl-citation.json"} </w:instrText>
      </w:r>
      <w:r w:rsidR="009A17E6">
        <w:fldChar w:fldCharType="separate"/>
      </w:r>
      <w:r w:rsidR="009A17E6" w:rsidRPr="009A17E6">
        <w:rPr>
          <w:rFonts w:ascii="Calibri" w:hAnsi="Calibri" w:cs="Calibri"/>
          <w:szCs w:val="24"/>
        </w:rPr>
        <w:t>(</w:t>
      </w:r>
      <w:r w:rsidR="009A17E6" w:rsidRPr="009A17E6">
        <w:rPr>
          <w:rFonts w:ascii="Calibri" w:hAnsi="Calibri" w:cs="Calibri"/>
          <w:i/>
          <w:iCs/>
          <w:szCs w:val="24"/>
        </w:rPr>
        <w:t>Profanity Detection and Moderation</w:t>
      </w:r>
      <w:r w:rsidR="009A17E6" w:rsidRPr="009A17E6">
        <w:rPr>
          <w:rFonts w:ascii="Calibri" w:hAnsi="Calibri" w:cs="Calibri"/>
          <w:szCs w:val="24"/>
        </w:rPr>
        <w:t>, no date)</w:t>
      </w:r>
      <w:r w:rsidR="009A17E6">
        <w:fldChar w:fldCharType="end"/>
      </w:r>
      <w:r w:rsidR="009A17E6">
        <w:t xml:space="preserve">, which can be used to filter content of this type. Python libraries provide a library called profanity-check which implements a profanity detector using a dataset made up of both offensive and non-offensive tweets from Twitter and Wikipedia pieces. This dataset </w:t>
      </w:r>
      <w:r w:rsidR="005C51BB">
        <w:t>is</w:t>
      </w:r>
      <w:r w:rsidR="009A17E6">
        <w:t xml:space="preserve"> then vectorized using </w:t>
      </w:r>
      <w:proofErr w:type="spellStart"/>
      <w:r w:rsidR="009A17E6">
        <w:t>sckit</w:t>
      </w:r>
      <w:proofErr w:type="spellEnd"/>
      <w:r w:rsidR="009A17E6">
        <w:t xml:space="preserve">-learn </w:t>
      </w:r>
      <w:proofErr w:type="spellStart"/>
      <w:r w:rsidR="009A17E6">
        <w:t>CountVectorize</w:t>
      </w:r>
      <w:proofErr w:type="spellEnd"/>
      <w:r w:rsidR="009A17E6">
        <w:t xml:space="preserve"> class, counting how many times each word appears, resulting in what is known as a Bag of Words.</w:t>
      </w:r>
      <w:r w:rsidR="005C51BB">
        <w:t xml:space="preserve"> It is then trained using the Linear Support Vector Machine model which determines the offensive language, and how offensive they are.</w:t>
      </w:r>
      <w:r w:rsidR="005C51BB">
        <w:fldChar w:fldCharType="begin"/>
      </w:r>
      <w:r w:rsidR="005C51BB">
        <w:instrText xml:space="preserve"> ADDIN ZOTERO_ITEM CSL_CITATION {"citationID":"83UZOkIc","properties":{"formattedCitation":"(Zhou, 2022)","plainCitation":"(Zhou, 2022)","noteIndex":0},"citationItems":[{"id":64,"uris":["http://zotero.org/users/local/Ei0Zp2t7/items/QY83QSIL"],"itemData":{"id":64,"type":"software","abstract":"A fast, robust Python library to check for offensive language in strings.","genre":"Python","license":"MIT","note":"original-date: 2018-12-27T23:13:31Z","source":"GitHub","title":"profanity-check","URL":"https://github.com/vzhou842/profanity-check","author":[{"family":"Zhou","given":"Victor"}],"accessed":{"date-parts":[["2022",11,8]]},"issued":{"date-parts":[["2022",11,6]]}}}],"schema":"https://github.com/citation-style-language/schema/raw/master/csl-citation.json"} </w:instrText>
      </w:r>
      <w:r w:rsidR="005C51BB">
        <w:fldChar w:fldCharType="separate"/>
      </w:r>
      <w:r w:rsidR="00C613D5" w:rsidRPr="00C613D5">
        <w:rPr>
          <w:rFonts w:ascii="Calibri" w:hAnsi="Calibri" w:cs="Calibri"/>
        </w:rPr>
        <w:t>(Zhou, 2022)</w:t>
      </w:r>
      <w:r w:rsidR="005C51BB">
        <w:fldChar w:fldCharType="end"/>
      </w:r>
    </w:p>
    <w:p w14:paraId="527A8D3B" w14:textId="77777777" w:rsidR="000E191B" w:rsidRDefault="000E191B" w:rsidP="000E191B"/>
    <w:p w14:paraId="4288E46E" w14:textId="77777777" w:rsidR="000E191B" w:rsidRPr="000E191B" w:rsidRDefault="00D34EAE" w:rsidP="000E191B">
      <w:pPr>
        <w:pStyle w:val="Heading3"/>
      </w:pPr>
      <w:bookmarkStart w:id="375" w:name="_Toc120625692"/>
      <w:r>
        <w:lastRenderedPageBreak/>
        <w:t>2.4.2 Impact of Student Response Systems</w:t>
      </w:r>
      <w:bookmarkEnd w:id="375"/>
    </w:p>
    <w:p w14:paraId="18B01B31" w14:textId="35DF7F02" w:rsidR="0008744A" w:rsidRDefault="00D34EAE" w:rsidP="0008744A">
      <w:r>
        <w:t xml:space="preserve">A Student Response System(SRS) is a method in which a lecturer can post questions to gather students’ responses during a </w:t>
      </w:r>
      <w:commentRangeStart w:id="376"/>
      <w:r>
        <w:t>lecture</w:t>
      </w:r>
      <w:commentRangeEnd w:id="376"/>
      <w:r w:rsidR="00EF765E">
        <w:rPr>
          <w:rStyle w:val="CommentReference"/>
        </w:rPr>
        <w:commentReference w:id="376"/>
      </w:r>
      <w:ins w:id="377" w:author="Patricia O Byrne" w:date="2022-11-11T19:49:00Z">
        <w:r w:rsidR="00EF765E">
          <w:t xml:space="preserve"> </w:t>
        </w:r>
      </w:ins>
      <w:commentRangeStart w:id="378"/>
      <w:r>
        <w:fldChar w:fldCharType="begin"/>
      </w:r>
      <w:r w:rsidR="00D17832">
        <w:instrText xml:space="preserve"> ADDIN ZOTERO_ITEM CSL_CITATION {"citationID":"pJqCnRFy","properties":{"formattedCitation":"({\\i{}Student Response System (SRS): Information Technology - Northwestern University}, 2021)","plainCitation":"(Student Response System (SRS): Information Technology - Northwestern University, 2021)","noteIndex":0},"citationItems":[{"id":65,"uris":["http://zotero.org/users/local/Ei0Zp2t7/items/9VAWZ8MZ"],"itemData":{"id":65,"type":"webpage","language":"en","title":"Student Response System (SRS): Information Technology - Northwestern University","title-short":"Student Response System (SRS)","URL":"https://www.it.northwestern.edu/srs/","accessed":{"date-parts":[["2022",11,8]]},"issued":{"date-parts":[["2021",9,15]]}}}],"schema":"https://github.com/citation-style-language/schema/raw/master/csl-citation.json"} </w:instrText>
      </w:r>
      <w:r>
        <w:fldChar w:fldCharType="separate"/>
      </w:r>
      <w:r w:rsidR="00D17832" w:rsidRPr="00D17832">
        <w:rPr>
          <w:rFonts w:ascii="Calibri" w:hAnsi="Calibri" w:cs="Calibri"/>
          <w:szCs w:val="24"/>
        </w:rPr>
        <w:t>(</w:t>
      </w:r>
      <w:r w:rsidR="00D17832" w:rsidRPr="00D17832">
        <w:rPr>
          <w:rFonts w:ascii="Calibri" w:hAnsi="Calibri" w:cs="Calibri"/>
          <w:i/>
          <w:iCs/>
          <w:szCs w:val="24"/>
        </w:rPr>
        <w:t xml:space="preserve">Student Response System (SRS): Information Technology - </w:t>
      </w:r>
      <w:proofErr w:type="spellStart"/>
      <w:r w:rsidR="00D17832" w:rsidRPr="00D17832">
        <w:rPr>
          <w:rFonts w:ascii="Calibri" w:hAnsi="Calibri" w:cs="Calibri"/>
          <w:i/>
          <w:iCs/>
          <w:szCs w:val="24"/>
        </w:rPr>
        <w:t>Northwestern</w:t>
      </w:r>
      <w:proofErr w:type="spellEnd"/>
      <w:r w:rsidR="00D17832" w:rsidRPr="00D17832">
        <w:rPr>
          <w:rFonts w:ascii="Calibri" w:hAnsi="Calibri" w:cs="Calibri"/>
          <w:i/>
          <w:iCs/>
          <w:szCs w:val="24"/>
        </w:rPr>
        <w:t xml:space="preserve"> University</w:t>
      </w:r>
      <w:r w:rsidR="00D17832" w:rsidRPr="00D17832">
        <w:rPr>
          <w:rFonts w:ascii="Calibri" w:hAnsi="Calibri" w:cs="Calibri"/>
          <w:szCs w:val="24"/>
        </w:rPr>
        <w:t>, 2021)</w:t>
      </w:r>
      <w:r>
        <w:fldChar w:fldCharType="end"/>
      </w:r>
      <w:commentRangeEnd w:id="378"/>
      <w:r w:rsidR="00B45B55">
        <w:rPr>
          <w:rStyle w:val="CommentReference"/>
        </w:rPr>
        <w:commentReference w:id="378"/>
      </w:r>
      <w:r>
        <w:t>.</w:t>
      </w:r>
      <w:r w:rsidR="006A2912">
        <w:t xml:space="preserve"> A study found that the use of an SRS system greatly improved class engagement, reporting increased participation, livelier classroom discussions, and improved view of their studie</w:t>
      </w:r>
      <w:r w:rsidR="00D44C44">
        <w:t>s</w:t>
      </w:r>
      <w:ins w:id="379" w:author=" " w:date="2022-11-12T10:56:00Z">
        <w:r w:rsidR="000F71E1">
          <w:t xml:space="preserve"> </w:t>
        </w:r>
      </w:ins>
      <w:r w:rsidR="00D44C44">
        <w:fldChar w:fldCharType="begin"/>
      </w:r>
      <w:r w:rsidR="00D44C44">
        <w:instrText xml:space="preserve"> ADDIN ZOTERO_ITEM CSL_CITATION {"citationID":"G3gWIYgs","properties":{"formattedCitation":"(Ulbig and Notman, 2012)","plainCitation":"(Ulbig and Notman, 2012)","noteIndex":0},"citationItems":[{"id":9,"uris":["http://zotero.org/users/local/Ei0Zp2t7/items/QQWJGBR9"],"itemData":{"id":9,"type":"article-journal","abstract":"Do individual-level student characteristics affect appreciation for, and benefit from, the use of student response system technology? We investigate the usefulness of in-class electronic student response systems (“classroom clickers”) to understand if it benefits some college students more than others. Specifically, we investigate whether shyer students benefit more from the use of the student response system, with the expectation that shyer students will appreciate using the system more and consequently make more positive gains in attitudes about the class, knowledge of politics, and political engagement. Utilizing original survey data collected from Fall 2009 and Fall 2010 introductory American Government courses, we find that shyer students show greater attitude improvement over the course of the semester, exhibit more knowledge about politics and engage in more outside-of-class political discussions than less shy students when electronic student response systems are utilized, but no such difference emerges when more traditional in-class feedback methods are used. Overall, the findings presented here suggest that, at least marginally, the use of in-class electronic response systems can improve the educational experience of students who are typically isolated by traditional classroom teaching methods.","container-title":"Journal of Political Science Education","DOI":"10.1080/15512169.2012.729450","ISSN":"1551-2169","issue":"4","note":"publisher: Routledge\n_eprint: https://doi.org/10.1080/15512169.2012.729450","page":"352-371","source":"Taylor and Francis+NEJM","title":"Is Class Appreciation Just a Click Away?: Using Student Response System Technology to Enhance Shy Students' Introductory American Government Experience","title-short":"Is Class Appreciation Just a Click Away?","volume":"8","author":[{"family":"Ulbig","given":"Stacy G."},{"family":"Notman","given":"Fondren"}],"issued":{"date-parts":[["2012",10,1]]}}}],"schema":"https://github.com/citation-style-language/schema/raw/master/csl-citation.json"} </w:instrText>
      </w:r>
      <w:r w:rsidR="00D44C44">
        <w:fldChar w:fldCharType="separate"/>
      </w:r>
      <w:r w:rsidR="00D44C44" w:rsidRPr="00D44C44">
        <w:rPr>
          <w:rFonts w:ascii="Calibri" w:hAnsi="Calibri" w:cs="Calibri"/>
        </w:rPr>
        <w:t>(</w:t>
      </w:r>
      <w:proofErr w:type="spellStart"/>
      <w:r w:rsidR="00D44C44" w:rsidRPr="00D44C44">
        <w:rPr>
          <w:rFonts w:ascii="Calibri" w:hAnsi="Calibri" w:cs="Calibri"/>
        </w:rPr>
        <w:t>Ulbig</w:t>
      </w:r>
      <w:proofErr w:type="spellEnd"/>
      <w:r w:rsidR="00D44C44" w:rsidRPr="00D44C44">
        <w:rPr>
          <w:rFonts w:ascii="Calibri" w:hAnsi="Calibri" w:cs="Calibri"/>
        </w:rPr>
        <w:t xml:space="preserve"> and </w:t>
      </w:r>
      <w:proofErr w:type="spellStart"/>
      <w:r w:rsidR="00D44C44" w:rsidRPr="00D44C44">
        <w:rPr>
          <w:rFonts w:ascii="Calibri" w:hAnsi="Calibri" w:cs="Calibri"/>
        </w:rPr>
        <w:t>Notman</w:t>
      </w:r>
      <w:proofErr w:type="spellEnd"/>
      <w:r w:rsidR="00D44C44" w:rsidRPr="00D44C44">
        <w:rPr>
          <w:rFonts w:ascii="Calibri" w:hAnsi="Calibri" w:cs="Calibri"/>
        </w:rPr>
        <w:t>, 2012)</w:t>
      </w:r>
      <w:r w:rsidR="00D44C44">
        <w:fldChar w:fldCharType="end"/>
      </w:r>
      <w:r w:rsidR="00D44C44">
        <w:t>.  Another study found that 94% of teachers felt that student engagement was increased and 87% found student participation to increase, while 69% of students felt the</w:t>
      </w:r>
      <w:r w:rsidR="00C638CA">
        <w:t xml:space="preserve"> SRS systems increased their engagement and 70% believed it increased their participation</w:t>
      </w:r>
      <w:ins w:id="380" w:author=" " w:date="2022-11-12T10:56:00Z">
        <w:r w:rsidR="000F71E1">
          <w:t xml:space="preserve"> </w:t>
        </w:r>
      </w:ins>
      <w:r w:rsidR="00C638CA">
        <w:fldChar w:fldCharType="begin"/>
      </w:r>
      <w:r w:rsidR="00D17832">
        <w:instrText xml:space="preserve"> ADDIN ZOTERO_ITEM CSL_CITATION {"citationID":"G21uBWUk","properties":{"formattedCitation":"(Kaleta and Joosten, 2007)","plainCitation":"(Kaleta and Joosten, 2007)","noteIndex":0},"citationItems":[{"id":68,"uris":["http://zotero.org/users/local/Ei0Zp2t7/items/BAY6BFN3"],"itemData":{"id":68,"type":"article-journal","language":"en","page":"12","source":"Zotero","title":"Student Response Systems: A University of Wisconsin System Study of Clickers","author":[{"family":"Kaleta","given":"Robert"},{"family":"Joosten","given":"Tanya"}],"issued":{"date-parts":[["2007"]]}}}],"schema":"https://github.com/citation-style-language/schema/raw/master/csl-citation.json"} </w:instrText>
      </w:r>
      <w:r w:rsidR="00C638CA">
        <w:fldChar w:fldCharType="separate"/>
      </w:r>
      <w:r w:rsidR="00D17832" w:rsidRPr="00D17832">
        <w:rPr>
          <w:rFonts w:ascii="Calibri" w:hAnsi="Calibri" w:cs="Calibri"/>
        </w:rPr>
        <w:t>(</w:t>
      </w:r>
      <w:proofErr w:type="spellStart"/>
      <w:r w:rsidR="00D17832" w:rsidRPr="00D17832">
        <w:rPr>
          <w:rFonts w:ascii="Calibri" w:hAnsi="Calibri" w:cs="Calibri"/>
        </w:rPr>
        <w:t>Kaleta</w:t>
      </w:r>
      <w:proofErr w:type="spellEnd"/>
      <w:r w:rsidR="00D17832" w:rsidRPr="00D17832">
        <w:rPr>
          <w:rFonts w:ascii="Calibri" w:hAnsi="Calibri" w:cs="Calibri"/>
        </w:rPr>
        <w:t xml:space="preserve"> and Joosten, 2007)</w:t>
      </w:r>
      <w:r w:rsidR="00C638CA">
        <w:fldChar w:fldCharType="end"/>
      </w:r>
      <w:r w:rsidR="00C638CA">
        <w:t>. These results determine that implementing another medium for students to respond in classrooms has a positive impact. This project will provide a medium that will thus improve student engagement and participation.</w:t>
      </w:r>
    </w:p>
    <w:p w14:paraId="370FE85D" w14:textId="77777777" w:rsidR="00076DEB" w:rsidRDefault="00D34EAE" w:rsidP="00076DEB">
      <w:pPr>
        <w:pStyle w:val="Heading3"/>
      </w:pPr>
      <w:bookmarkStart w:id="381" w:name="_Toc120625693"/>
      <w:r>
        <w:t>2.4.3 Visual Studio Code</w:t>
      </w:r>
      <w:bookmarkEnd w:id="381"/>
    </w:p>
    <w:p w14:paraId="78520F26" w14:textId="77777777" w:rsidR="00076DEB" w:rsidRPr="00076DEB" w:rsidRDefault="00D34EAE" w:rsidP="00076DEB">
      <w:r>
        <w:t>Visual Studio Code is a free, open-source text editor created by Microsoft. It comes with built-in support for JavaScript, TypeScript, and Node.js, but has extensions for a huge variety of other programming languages, runtimes, environments, and clouds</w:t>
      </w:r>
      <w:r>
        <w:fldChar w:fldCharType="begin"/>
      </w:r>
      <w:r>
        <w:instrText xml:space="preserve"> ADDIN ZOTERO_ITEM CSL_CITATION {"citationID":"QjwNKwC2","properties":{"formattedCitation":"(Heller, 2022)","plainCitation":"(Heller, 2022)","noteIndex":0},"citationItems":[{"id":69,"uris":["http://zotero.org/users/local/Ei0Zp2t7/items/4A5UXHIW"],"itemData":{"id":69,"type":"webpage","abstract":"Come for the fast editing. Stay for the debugging, source code management support, and huge ecosystem of extensions.","container-title":"InfoWorld","language":"en","title":"What is Visual Studio Code? Microsoft’s extensible code editor","title-short":"What is Visual Studio Code?","URL":"https://www.infoworld.com/article/3666488/what-is-visual-studio-code-microsofts-extensible-code-editor.html","author":[{"family":"Heller","given":"Martin"}],"accessed":{"date-parts":[["2022",11,8]]},"issued":{"date-parts":[["2022",7,8]]}}}],"schema":"https://github.com/citation-style-language/schema/raw/master/csl-citation.json"} </w:instrText>
      </w:r>
      <w:r>
        <w:fldChar w:fldCharType="separate"/>
      </w:r>
      <w:r w:rsidRPr="00076DEB">
        <w:rPr>
          <w:rFonts w:ascii="Calibri" w:hAnsi="Calibri" w:cs="Calibri"/>
        </w:rPr>
        <w:t>(Heller, 2022)</w:t>
      </w:r>
      <w:r>
        <w:fldChar w:fldCharType="end"/>
      </w:r>
      <w:r>
        <w:t xml:space="preserve">. It has many beneficial features including IntelliSense, which provides smart completions based on variable types, function definitions, and imported modules, as well as being integrated with Git, which I will discuss more below </w:t>
      </w:r>
      <w:r>
        <w:fldChar w:fldCharType="begin"/>
      </w:r>
      <w:r>
        <w:instrText xml:space="preserve"> ADDIN ZOTERO_ITEM CSL_CITATION {"citationID":"5a66a1Zd","properties":{"formattedCitation":"({\\i{}Visual Studio Code - Code Editing. Redefined}, no date)","plainCitation":"(Visual Studio Code - Code Editing. Redefined, no date)","noteIndex":0},"citationItems":[{"id":71,"uris":["http://zotero.org/users/local/Ei0Zp2t7/items/JQBW59PY"],"itemData":{"id":71,"type":"webpage","abstract":"Visual Studio Code is a code editor redefined and optimized for building and debugging modern web and cloud applications.  Visual Studio Code is free and available on your favorite platform - Linux, macOS, and Windows.","language":"en","title":"Visual Studio Code - Code Editing. Redefined","URL":"https://code.visualstudio.com/","accessed":{"date-parts":[["2022",11,8]]}}}],"schema":"https://github.com/citation-style-language/schema/raw/master/csl-citation.json"} </w:instrText>
      </w:r>
      <w:r>
        <w:fldChar w:fldCharType="separate"/>
      </w:r>
      <w:r w:rsidRPr="00076DEB">
        <w:rPr>
          <w:rFonts w:ascii="Calibri" w:hAnsi="Calibri" w:cs="Calibri"/>
          <w:szCs w:val="24"/>
        </w:rPr>
        <w:t>(</w:t>
      </w:r>
      <w:r w:rsidRPr="00076DEB">
        <w:rPr>
          <w:rFonts w:ascii="Calibri" w:hAnsi="Calibri" w:cs="Calibri"/>
          <w:i/>
          <w:iCs/>
          <w:szCs w:val="24"/>
        </w:rPr>
        <w:t>Visual Studio Code - Code Editing. Redefined</w:t>
      </w:r>
      <w:r w:rsidRPr="00076DEB">
        <w:rPr>
          <w:rFonts w:ascii="Calibri" w:hAnsi="Calibri" w:cs="Calibri"/>
          <w:szCs w:val="24"/>
        </w:rPr>
        <w:t>, no date)</w:t>
      </w:r>
      <w:r>
        <w:fldChar w:fldCharType="end"/>
      </w:r>
      <w:r>
        <w:t xml:space="preserve">. </w:t>
      </w:r>
    </w:p>
    <w:p w14:paraId="7F1C1D10" w14:textId="77777777" w:rsidR="00076DEB" w:rsidRPr="00076DEB" w:rsidRDefault="00076DEB" w:rsidP="00076DEB"/>
    <w:p w14:paraId="7493DD2E" w14:textId="77777777" w:rsidR="0008744A" w:rsidRDefault="00D34EAE" w:rsidP="0008744A">
      <w:pPr>
        <w:pStyle w:val="Heading3"/>
      </w:pPr>
      <w:bookmarkStart w:id="382" w:name="_Toc120625694"/>
      <w:r>
        <w:t>2.4.</w:t>
      </w:r>
      <w:r w:rsidR="00076DEB">
        <w:t>4</w:t>
      </w:r>
      <w:r>
        <w:t xml:space="preserve"> Git</w:t>
      </w:r>
      <w:r w:rsidR="000E191B">
        <w:t>H</w:t>
      </w:r>
      <w:r>
        <w:t>ub</w:t>
      </w:r>
      <w:bookmarkEnd w:id="382"/>
      <w:r w:rsidR="000E191B">
        <w:t xml:space="preserve"> </w:t>
      </w:r>
    </w:p>
    <w:p w14:paraId="67991CFA" w14:textId="4AF6AFB5" w:rsidR="0008744A" w:rsidRPr="0008744A" w:rsidRDefault="00D34EAE" w:rsidP="0008744A">
      <w:r>
        <w:t>Founded in 2008, GitHub is a code hosting platform for version control and collaboration, letting users collaborate on projects from anywhere</w:t>
      </w:r>
      <w:ins w:id="383" w:author=" " w:date="2022-11-12T10:58:00Z">
        <w:r w:rsidR="000F71E1">
          <w:t xml:space="preserve"> </w:t>
        </w:r>
      </w:ins>
      <w:r>
        <w:fldChar w:fldCharType="begin"/>
      </w:r>
      <w:r>
        <w:instrText xml:space="preserve"> ADDIN ZOTERO_ITEM CSL_CITATION {"citationID":"YH6mf9UI","properties":{"formattedCitation":"({\\i{}Hello World}, no date)","plainCitation":"(Hello World, no date)","noteIndex":0},"citationItems":[{"id":75,"uris":["http://zotero.org/users/local/Ei0Zp2t7/items/ZABZQNM5"],"itemData":{"id":75,"type":"webpage","abstract":"Follow this Hello World exercise to get started with GitHub.","container-title":"GitHub Docs","language":"en","title":"Hello World","URL":"https://ghdocs-prod.azurewebsites.net/en/get-started/quickstart/hello-world","accessed":{"date-parts":[["2022",11,8]]}}}],"schema":"https://github.com/citation-style-language/schema/raw/master/csl-citation.json"} </w:instrText>
      </w:r>
      <w:r>
        <w:fldChar w:fldCharType="separate"/>
      </w:r>
      <w:r w:rsidRPr="004850F8">
        <w:rPr>
          <w:rFonts w:ascii="Calibri" w:hAnsi="Calibri" w:cs="Calibri"/>
          <w:szCs w:val="24"/>
        </w:rPr>
        <w:t>(</w:t>
      </w:r>
      <w:r w:rsidRPr="004850F8">
        <w:rPr>
          <w:rFonts w:ascii="Calibri" w:hAnsi="Calibri" w:cs="Calibri"/>
          <w:i/>
          <w:iCs/>
          <w:szCs w:val="24"/>
        </w:rPr>
        <w:t>Hello World</w:t>
      </w:r>
      <w:r w:rsidRPr="004850F8">
        <w:rPr>
          <w:rFonts w:ascii="Calibri" w:hAnsi="Calibri" w:cs="Calibri"/>
          <w:szCs w:val="24"/>
        </w:rPr>
        <w:t>, no date)</w:t>
      </w:r>
      <w:r>
        <w:fldChar w:fldCharType="end"/>
      </w:r>
      <w:r>
        <w:t>. It aids in project management as it allows users to manage and track changes in their code, while securely storing it in the cloud in a Git repository.</w:t>
      </w:r>
      <w:r w:rsidR="00306567">
        <w:t xml:space="preserve"> As it is integrated into Visual Studio Code it will allow for repository creation, regular commits, pushes, and rollbacks easily, using the source control extension. Using GitHub will be beneficial for this project as any bugs which may occur, can easily be reversed by rolling back to a previous, working version of the application.</w:t>
      </w:r>
      <w:r>
        <w:t xml:space="preserve"> </w:t>
      </w:r>
    </w:p>
    <w:p w14:paraId="77F998FB" w14:textId="77777777" w:rsidR="00785080" w:rsidRPr="00F77FE7" w:rsidRDefault="00785080" w:rsidP="00785080">
      <w:pPr>
        <w:pStyle w:val="ListParagraph"/>
      </w:pPr>
    </w:p>
    <w:p w14:paraId="3D6EC02F" w14:textId="77777777" w:rsidR="009B697E" w:rsidRDefault="00D34EAE" w:rsidP="009B697E">
      <w:pPr>
        <w:pStyle w:val="Heading2"/>
      </w:pPr>
      <w:bookmarkStart w:id="384" w:name="_Toc120625695"/>
      <w:r>
        <w:t xml:space="preserve">2.5. </w:t>
      </w:r>
      <w:r w:rsidR="00442885">
        <w:tab/>
      </w:r>
      <w:r w:rsidR="00151300">
        <w:t>Existing Final Year Projects</w:t>
      </w:r>
      <w:bookmarkEnd w:id="384"/>
    </w:p>
    <w:p w14:paraId="5CCF8D3C" w14:textId="77777777" w:rsidR="007B63DE" w:rsidRDefault="007B63DE" w:rsidP="009B697E">
      <w:pPr>
        <w:pStyle w:val="Heading2"/>
      </w:pPr>
    </w:p>
    <w:p w14:paraId="216A1F8C" w14:textId="58F3BE86" w:rsidR="009F53BA" w:rsidRDefault="00D34EAE" w:rsidP="009F53BA">
      <w:pPr>
        <w:pStyle w:val="Heading3"/>
      </w:pPr>
      <w:bookmarkStart w:id="385" w:name="_Toc120625696"/>
      <w:r>
        <w:t>2.5.1</w:t>
      </w:r>
      <w:r>
        <w:rPr>
          <w:rFonts w:ascii="Cambria" w:hAnsi="Cambria" w:cs="Cambria"/>
        </w:rPr>
        <w:t xml:space="preserve"> </w:t>
      </w:r>
      <w:r w:rsidRPr="009F53BA">
        <w:rPr>
          <w:rFonts w:eastAsiaTheme="minorHAnsi"/>
          <w:lang w:val="en-GB"/>
        </w:rPr>
        <w:t>An eLearning system for anonymous feedback sessions</w:t>
      </w:r>
      <w:bookmarkEnd w:id="385"/>
      <w:r w:rsidRPr="009F53BA">
        <w:t xml:space="preserve"> </w:t>
      </w:r>
    </w:p>
    <w:p w14:paraId="7F491526" w14:textId="77777777" w:rsidR="00547C4E" w:rsidRDefault="00D34EAE" w:rsidP="009F53BA">
      <w:r>
        <w:t>Daniel Hogan, C10701531</w:t>
      </w:r>
    </w:p>
    <w:p w14:paraId="31BD4419" w14:textId="4371619E" w:rsidR="00867DF3" w:rsidRDefault="00D34EAE" w:rsidP="00547C4E">
      <w:r>
        <w:t>This project is an</w:t>
      </w:r>
      <w:r w:rsidR="00547C4E">
        <w:t xml:space="preserve"> eLearning system for lecturers and students in which students can anonymously ask questions during a lecture, as well as provide other useful lecture tools. A lecturer can create a session, in which they can create a quiz and view overall quiz results, post lecture slides, and monitor disruptive behaviour, by blocking disruptive users. Students can vote in polls, take quizzes, view their quiz </w:t>
      </w:r>
      <w:del w:id="386" w:author=" " w:date="2022-11-12T10:58:00Z">
        <w:r w:rsidR="00547C4E" w:rsidDel="000F71E1">
          <w:delText>results</w:delText>
        </w:r>
      </w:del>
      <w:ins w:id="387" w:author=" " w:date="2022-11-12T10:58:00Z">
        <w:r w:rsidR="000F71E1">
          <w:t>results,</w:t>
        </w:r>
      </w:ins>
      <w:r w:rsidR="00547C4E">
        <w:t xml:space="preserve"> and ask anonymous questions.</w:t>
      </w:r>
      <w:r>
        <w:t xml:space="preserve"> It was implanted using AngularJS, Node.js, Express, </w:t>
      </w:r>
      <w:proofErr w:type="spellStart"/>
      <w:r>
        <w:t>Websockets</w:t>
      </w:r>
      <w:proofErr w:type="spellEnd"/>
      <w:r>
        <w:t>, JSON, and MongoDB.</w:t>
      </w:r>
    </w:p>
    <w:p w14:paraId="44EA3F22" w14:textId="77777777" w:rsidR="00867DF3" w:rsidRDefault="00D34EAE" w:rsidP="009F53BA">
      <w:r>
        <w:t xml:space="preserve">The complexity of this project comes from the creation of sessions using </w:t>
      </w:r>
      <w:proofErr w:type="spellStart"/>
      <w:r>
        <w:t>WebSockets</w:t>
      </w:r>
      <w:proofErr w:type="spellEnd"/>
      <w:r>
        <w:t>, implemented using the 'socket.io' library. This allows for communication within this session (group of sockets) without notifying sockets that are not in this session.</w:t>
      </w:r>
    </w:p>
    <w:p w14:paraId="6984E333" w14:textId="77777777" w:rsidR="00867DF3" w:rsidRDefault="00867DF3" w:rsidP="009F53BA"/>
    <w:p w14:paraId="2A0D124A" w14:textId="77777777" w:rsidR="009F53BA" w:rsidRDefault="00D34EAE" w:rsidP="009F53BA">
      <w:pPr>
        <w:pStyle w:val="Heading3"/>
      </w:pPr>
      <w:bookmarkStart w:id="388" w:name="_Toc120625697"/>
      <w:r>
        <w:lastRenderedPageBreak/>
        <w:t>2.5.2 Edu-Play</w:t>
      </w:r>
      <w:bookmarkEnd w:id="388"/>
    </w:p>
    <w:p w14:paraId="528376E6" w14:textId="77777777" w:rsidR="009F53BA" w:rsidRDefault="00D34EAE" w:rsidP="009F53BA">
      <w:r>
        <w:t>Richard J Power, 2015</w:t>
      </w:r>
    </w:p>
    <w:p w14:paraId="1875437A" w14:textId="7680B108" w:rsidR="00867DF3" w:rsidRDefault="00D34EAE" w:rsidP="00867DF3">
      <w:r>
        <w:t xml:space="preserve">This is an application designed for children in the 8-12 age range, to aid in their learning. It does this </w:t>
      </w:r>
      <w:del w:id="389" w:author=" " w:date="2022-11-12T10:58:00Z">
        <w:r w:rsidDel="000F71E1">
          <w:delText>through the use of</w:delText>
        </w:r>
      </w:del>
      <w:ins w:id="390" w:author=" " w:date="2022-11-12T10:58:00Z">
        <w:r w:rsidR="000F71E1">
          <w:t>using</w:t>
        </w:r>
      </w:ins>
      <w:r>
        <w:t xml:space="preserve"> various games which would return the score to the user instantly.  The games included maths games, spelling games, and trivia games. A web application was also created for teachers or parents to update the contents of spelling or trivia games. It was implemented using HTML, PHP SQLite, CSS, and Java.</w:t>
      </w:r>
    </w:p>
    <w:p w14:paraId="65AA64B4" w14:textId="77777777" w:rsidR="009F53BA" w:rsidRPr="009F53BA" w:rsidRDefault="00D34EAE" w:rsidP="009F53BA">
      <w:r>
        <w:t>The complexity of this project comes from the incorporation of gamification of the design was a focus of the project, to ensure it was accessible to the target audience as possible. The user applied this, as well as gained feedback from the target demographic to ensure the best possible design.</w:t>
      </w:r>
    </w:p>
    <w:p w14:paraId="54E62EDF" w14:textId="77777777" w:rsidR="00C167A3" w:rsidRPr="00C167A3" w:rsidRDefault="00C167A3" w:rsidP="009F53BA"/>
    <w:p w14:paraId="3AF8E281" w14:textId="439D2F77" w:rsidR="007B01AD" w:rsidRDefault="00D34EAE" w:rsidP="005510A3">
      <w:pPr>
        <w:pStyle w:val="Heading2"/>
      </w:pPr>
      <w:bookmarkStart w:id="391" w:name="_Toc120625698"/>
      <w:r>
        <w:t xml:space="preserve">2.6. </w:t>
      </w:r>
      <w:r w:rsidR="00442885">
        <w:tab/>
      </w:r>
      <w:r>
        <w:t>Conclusions</w:t>
      </w:r>
      <w:bookmarkEnd w:id="391"/>
    </w:p>
    <w:p w14:paraId="380AA830" w14:textId="77777777" w:rsidR="00D66D80" w:rsidRDefault="005510A3" w:rsidP="005510A3">
      <w:r>
        <w:t xml:space="preserve">This chapter presented the literature for the eLearning web app. It discussed </w:t>
      </w:r>
      <w:r w:rsidR="00D66D80">
        <w:t xml:space="preserve">research of </w:t>
      </w:r>
      <w:r>
        <w:t xml:space="preserve">existing solutions similar or relating to </w:t>
      </w:r>
      <w:r w:rsidR="00D66D80">
        <w:t>the web app</w:t>
      </w:r>
      <w:r>
        <w:t>, te</w:t>
      </w:r>
      <w:r w:rsidR="00D66D80">
        <w:t xml:space="preserve">chnologies required for the development of the web app, past final year projects similar or relating to the web app, as well as a range of other research relevant to the web app including academic papers and web information. </w:t>
      </w:r>
    </w:p>
    <w:p w14:paraId="1EB57B81" w14:textId="5DB31322" w:rsidR="00D66D80" w:rsidDel="00C060DD" w:rsidRDefault="00D66D80" w:rsidP="005510A3">
      <w:pPr>
        <w:rPr>
          <w:del w:id="392" w:author=" " w:date="2022-11-14T18:44:00Z"/>
        </w:rPr>
      </w:pPr>
    </w:p>
    <w:p w14:paraId="18A5E353" w14:textId="5C75D3D9" w:rsidR="00D66D80" w:rsidDel="00C060DD" w:rsidRDefault="00D66D80" w:rsidP="005510A3">
      <w:pPr>
        <w:rPr>
          <w:del w:id="393" w:author=" " w:date="2022-11-14T18:44:00Z"/>
        </w:rPr>
      </w:pPr>
    </w:p>
    <w:p w14:paraId="62203830" w14:textId="29C9F99A" w:rsidR="00D66D80" w:rsidDel="00C060DD" w:rsidRDefault="00D66D80" w:rsidP="005510A3">
      <w:pPr>
        <w:rPr>
          <w:del w:id="394" w:author=" " w:date="2022-11-14T18:44:00Z"/>
        </w:rPr>
      </w:pPr>
    </w:p>
    <w:p w14:paraId="0A518DB0" w14:textId="11F3E033" w:rsidR="00D66D80" w:rsidDel="00C060DD" w:rsidRDefault="00D66D80" w:rsidP="005510A3">
      <w:pPr>
        <w:rPr>
          <w:del w:id="395" w:author=" " w:date="2022-11-14T18:44:00Z"/>
        </w:rPr>
      </w:pPr>
    </w:p>
    <w:p w14:paraId="49AE343F" w14:textId="1D3E5FFD" w:rsidR="00D66D80" w:rsidDel="00C060DD" w:rsidRDefault="00D66D80" w:rsidP="005510A3">
      <w:pPr>
        <w:rPr>
          <w:del w:id="396" w:author=" " w:date="2022-11-14T18:44:00Z"/>
        </w:rPr>
      </w:pPr>
    </w:p>
    <w:p w14:paraId="0231F537" w14:textId="54E2A12D" w:rsidR="00D66D80" w:rsidDel="00C060DD" w:rsidRDefault="00D66D80" w:rsidP="005510A3">
      <w:pPr>
        <w:rPr>
          <w:del w:id="397" w:author=" " w:date="2022-11-14T18:44:00Z"/>
        </w:rPr>
      </w:pPr>
    </w:p>
    <w:p w14:paraId="713E9F55" w14:textId="0DDB12B9" w:rsidR="00D66D80" w:rsidDel="00C060DD" w:rsidRDefault="00D66D80" w:rsidP="005510A3">
      <w:pPr>
        <w:rPr>
          <w:del w:id="398" w:author=" " w:date="2022-11-14T18:44:00Z"/>
        </w:rPr>
      </w:pPr>
    </w:p>
    <w:p w14:paraId="0CDD0DC1" w14:textId="0D6FFE04" w:rsidR="00D66D80" w:rsidRDefault="00D66D80" w:rsidP="005510A3">
      <w:pPr>
        <w:rPr>
          <w:ins w:id="399" w:author=" " w:date="2022-11-14T18:44:00Z"/>
        </w:rPr>
      </w:pPr>
    </w:p>
    <w:p w14:paraId="1C70915C" w14:textId="77777777" w:rsidR="00C060DD" w:rsidRDefault="00C060DD" w:rsidP="005510A3"/>
    <w:p w14:paraId="27B67700" w14:textId="77777777" w:rsidR="00D66D80" w:rsidRDefault="00D66D80" w:rsidP="005510A3"/>
    <w:p w14:paraId="02D63D2C" w14:textId="77777777" w:rsidR="00D66D80" w:rsidRDefault="00D66D80" w:rsidP="005510A3"/>
    <w:p w14:paraId="353153AC" w14:textId="77777777" w:rsidR="00D66D80" w:rsidDel="00C060DD" w:rsidRDefault="00D66D80" w:rsidP="005510A3">
      <w:pPr>
        <w:rPr>
          <w:del w:id="400" w:author=" " w:date="2022-11-14T18:44:00Z"/>
        </w:rPr>
      </w:pPr>
    </w:p>
    <w:p w14:paraId="4FC8827A" w14:textId="608DCB08" w:rsidR="00D66D80" w:rsidDel="00C060DD" w:rsidRDefault="00D66D80" w:rsidP="005510A3">
      <w:pPr>
        <w:rPr>
          <w:del w:id="401" w:author=" " w:date="2022-11-14T18:44:00Z"/>
        </w:rPr>
      </w:pPr>
    </w:p>
    <w:p w14:paraId="411B0871" w14:textId="3AB2DCD4" w:rsidR="00D66D80" w:rsidDel="00C060DD" w:rsidRDefault="00D66D80" w:rsidP="005510A3">
      <w:pPr>
        <w:rPr>
          <w:del w:id="402" w:author=" " w:date="2022-11-14T18:44:00Z"/>
        </w:rPr>
      </w:pPr>
    </w:p>
    <w:p w14:paraId="6D7B595B" w14:textId="7ACE9292" w:rsidR="00D66D80" w:rsidDel="00C060DD" w:rsidRDefault="00D66D80" w:rsidP="005510A3">
      <w:pPr>
        <w:rPr>
          <w:del w:id="403" w:author=" " w:date="2022-11-14T18:44:00Z"/>
        </w:rPr>
      </w:pPr>
    </w:p>
    <w:p w14:paraId="56082E23" w14:textId="61D9D7E8" w:rsidR="00D66D80" w:rsidDel="00C060DD" w:rsidRDefault="00D66D80" w:rsidP="005510A3">
      <w:pPr>
        <w:rPr>
          <w:del w:id="404" w:author=" " w:date="2022-11-14T18:44:00Z"/>
        </w:rPr>
      </w:pPr>
    </w:p>
    <w:p w14:paraId="09F74021" w14:textId="77777777" w:rsidR="00D66D80" w:rsidDel="00C060DD" w:rsidRDefault="00D66D80" w:rsidP="005510A3">
      <w:pPr>
        <w:rPr>
          <w:del w:id="405" w:author=" " w:date="2022-11-14T18:44:00Z"/>
        </w:rPr>
      </w:pPr>
    </w:p>
    <w:p w14:paraId="2ED0DC19" w14:textId="77777777" w:rsidR="00D66D80" w:rsidDel="00C060DD" w:rsidRDefault="00D66D80" w:rsidP="005510A3">
      <w:pPr>
        <w:rPr>
          <w:del w:id="406" w:author=" " w:date="2022-11-14T18:44:00Z"/>
        </w:rPr>
      </w:pPr>
    </w:p>
    <w:p w14:paraId="7E94EA63" w14:textId="77777777" w:rsidR="00D66D80" w:rsidDel="00C060DD" w:rsidRDefault="00D66D80" w:rsidP="005510A3">
      <w:pPr>
        <w:rPr>
          <w:del w:id="407" w:author=" " w:date="2022-11-14T18:44:00Z"/>
        </w:rPr>
      </w:pPr>
    </w:p>
    <w:p w14:paraId="7E6B4955" w14:textId="77777777" w:rsidR="00D66D80" w:rsidDel="00C060DD" w:rsidRDefault="00D66D80" w:rsidP="005510A3">
      <w:pPr>
        <w:rPr>
          <w:del w:id="408" w:author=" " w:date="2022-11-14T18:44:00Z"/>
        </w:rPr>
      </w:pPr>
    </w:p>
    <w:p w14:paraId="3248A095" w14:textId="77777777" w:rsidR="00D66D80" w:rsidDel="00C060DD" w:rsidRDefault="00D66D80" w:rsidP="005510A3">
      <w:pPr>
        <w:rPr>
          <w:del w:id="409" w:author=" " w:date="2022-11-14T18:44:00Z"/>
        </w:rPr>
      </w:pPr>
    </w:p>
    <w:p w14:paraId="2859F9F1" w14:textId="77777777" w:rsidR="00D66D80" w:rsidDel="00C060DD" w:rsidRDefault="00D66D80" w:rsidP="005510A3">
      <w:pPr>
        <w:rPr>
          <w:del w:id="410" w:author=" " w:date="2022-11-14T18:44:00Z"/>
        </w:rPr>
      </w:pPr>
    </w:p>
    <w:p w14:paraId="6E839556" w14:textId="77777777" w:rsidR="00D66D80" w:rsidDel="00C060DD" w:rsidRDefault="00D66D80" w:rsidP="005510A3">
      <w:pPr>
        <w:rPr>
          <w:del w:id="411" w:author=" " w:date="2022-11-14T18:44:00Z"/>
        </w:rPr>
      </w:pPr>
    </w:p>
    <w:p w14:paraId="0032B509" w14:textId="344FA542" w:rsidR="005510A3" w:rsidRPr="005510A3" w:rsidRDefault="00D66D80" w:rsidP="005510A3">
      <w:r>
        <w:t xml:space="preserve"> </w:t>
      </w:r>
    </w:p>
    <w:p w14:paraId="79164314" w14:textId="03BDDA3D" w:rsidR="009B697E" w:rsidRDefault="00D34EAE" w:rsidP="009B697E">
      <w:pPr>
        <w:pStyle w:val="Heading1"/>
      </w:pPr>
      <w:bookmarkStart w:id="412" w:name="_Toc120625699"/>
      <w:r>
        <w:t xml:space="preserve">3. </w:t>
      </w:r>
      <w:r w:rsidR="00051C76">
        <w:t>System</w:t>
      </w:r>
      <w:r>
        <w:t xml:space="preserve"> Design</w:t>
      </w:r>
      <w:bookmarkEnd w:id="412"/>
      <w:r>
        <w:t xml:space="preserve"> </w:t>
      </w:r>
    </w:p>
    <w:p w14:paraId="66185CC3" w14:textId="77777777" w:rsidR="00F77FE7" w:rsidRDefault="00F77FE7" w:rsidP="00F77FE7"/>
    <w:p w14:paraId="4FAB807A" w14:textId="77777777" w:rsidR="009B697E" w:rsidRDefault="00D34EAE" w:rsidP="009B697E">
      <w:pPr>
        <w:pStyle w:val="Heading2"/>
      </w:pPr>
      <w:bookmarkStart w:id="413" w:name="_Toc120625700"/>
      <w:r>
        <w:t>3.1</w:t>
      </w:r>
      <w:r w:rsidR="00442885">
        <w:t>.</w:t>
      </w:r>
      <w:r w:rsidR="00442885">
        <w:tab/>
      </w:r>
      <w:r>
        <w:t>Introduction</w:t>
      </w:r>
      <w:bookmarkEnd w:id="413"/>
    </w:p>
    <w:p w14:paraId="016CA7C8" w14:textId="77777777" w:rsidR="007B63DE" w:rsidRPr="007B63DE" w:rsidRDefault="007B63DE" w:rsidP="007B63DE"/>
    <w:p w14:paraId="406D66DE" w14:textId="7D3669B8" w:rsidR="009B697E" w:rsidRDefault="00D34EAE" w:rsidP="009B697E">
      <w:pPr>
        <w:pStyle w:val="Heading2"/>
      </w:pPr>
      <w:bookmarkStart w:id="414" w:name="_Toc120625701"/>
      <w:r>
        <w:t xml:space="preserve">3.2. </w:t>
      </w:r>
      <w:r w:rsidR="00442885">
        <w:tab/>
      </w:r>
      <w:r>
        <w:t>Software</w:t>
      </w:r>
      <w:r w:rsidR="00604B8B">
        <w:t xml:space="preserve"> Methodology</w:t>
      </w:r>
      <w:bookmarkEnd w:id="414"/>
    </w:p>
    <w:p w14:paraId="2B82A7DD" w14:textId="303034DA" w:rsidR="008468FF" w:rsidRDefault="008468FF" w:rsidP="008468FF">
      <w:pPr>
        <w:pStyle w:val="Heading3"/>
      </w:pPr>
    </w:p>
    <w:p w14:paraId="2333DE26" w14:textId="2729168A" w:rsidR="00C613D5" w:rsidRDefault="008468FF" w:rsidP="00C40872">
      <w:pPr>
        <w:pStyle w:val="Heading3"/>
      </w:pPr>
      <w:bookmarkStart w:id="415" w:name="_Toc120625702"/>
      <w:r>
        <w:t>3.2.1 Waterfall Methodology</w:t>
      </w:r>
      <w:bookmarkEnd w:id="415"/>
    </w:p>
    <w:p w14:paraId="6A073336" w14:textId="3E5BB47E" w:rsidR="00C613D5" w:rsidRDefault="00C613D5" w:rsidP="00C613D5">
      <w:r>
        <w:t xml:space="preserve">The Waterfall Methodology was the first process model to be introduced, established by Winston W. Royce in 1970 </w:t>
      </w:r>
      <w:r>
        <w:fldChar w:fldCharType="begin"/>
      </w:r>
      <w:r w:rsidR="00D17832">
        <w:instrText xml:space="preserve"> ADDIN ZOTERO_ITEM CSL_CITATION {"citationID":"pNJ3xjEK","properties":{"formattedCitation":"(Hoorey and Bottorff, 2022)","plainCitation":"(Hoorey and Bottorff, 2022)","noteIndex":0},"citationItems":[{"id":83,"uris":["http://zotero.org/users/local/Ei0Zp2t7/items/VD6HF86F"],"itemData":{"id":83,"type":"webpage","title":"What is Waterfall Methodology? – Forbes Advisor","URL":"https://www.forbes.com/advisor/business/what-is-waterfall-methodology/","author":[{"family":"Hoorey","given":"Leeron"},{"family":"Bottorff","given":"Cassie"}],"accessed":{"date-parts":[["2022",11,9]]},"issued":{"date-parts":[["2022",3,25]]}}}],"schema":"https://github.com/citation-style-language/schema/raw/master/csl-citation.json"} </w:instrText>
      </w:r>
      <w:r>
        <w:fldChar w:fldCharType="separate"/>
      </w:r>
      <w:r w:rsidR="00D17832" w:rsidRPr="00D17832">
        <w:rPr>
          <w:rFonts w:ascii="Calibri" w:hAnsi="Calibri" w:cs="Calibri"/>
        </w:rPr>
        <w:t>(</w:t>
      </w:r>
      <w:proofErr w:type="spellStart"/>
      <w:r w:rsidR="00D17832" w:rsidRPr="00D17832">
        <w:rPr>
          <w:rFonts w:ascii="Calibri" w:hAnsi="Calibri" w:cs="Calibri"/>
        </w:rPr>
        <w:t>Hoorey</w:t>
      </w:r>
      <w:proofErr w:type="spellEnd"/>
      <w:r w:rsidR="00D17832" w:rsidRPr="00D17832">
        <w:rPr>
          <w:rFonts w:ascii="Calibri" w:hAnsi="Calibri" w:cs="Calibri"/>
        </w:rPr>
        <w:t xml:space="preserve"> and Bottorff, 2022)</w:t>
      </w:r>
      <w:r>
        <w:fldChar w:fldCharType="end"/>
      </w:r>
      <w:r>
        <w:t>.</w:t>
      </w:r>
      <w:r w:rsidR="00C40872">
        <w:t xml:space="preserve"> It follows a sequential process</w:t>
      </w:r>
      <w:r w:rsidR="001840FC">
        <w:t xml:space="preserve"> of six steps</w:t>
      </w:r>
      <w:r w:rsidR="00C40872">
        <w:t xml:space="preserve">, where each step flows from one to the next – </w:t>
      </w:r>
      <w:proofErr w:type="gramStart"/>
      <w:r w:rsidR="00C40872">
        <w:t>similar to</w:t>
      </w:r>
      <w:proofErr w:type="gramEnd"/>
      <w:r w:rsidR="00C40872">
        <w:t xml:space="preserve"> the flow of a waterfall. The next step of the process cannot begin until the previous step has been completed, so are no overlapping steps</w:t>
      </w:r>
      <w:r w:rsidR="00C40872">
        <w:fldChar w:fldCharType="begin"/>
      </w:r>
      <w:r w:rsidR="00D17832">
        <w:instrText xml:space="preserve"> ADDIN ZOTERO_ITEM CSL_CITATION {"citationID":"y5CVozYK","properties":{"formattedCitation":"({\\i{}SDLC - Waterfall Model}, no date)","plainCitation":"(SDLC - Waterfall Model, no date)","dontUpdate":true,"noteIndex":0},"citationItems":[{"id":77,"uris":["http://zotero.org/users/local/Ei0Zp2t7/items/J487NRI4"],"itemData":{"id":77,"type":"webpage","title":"SDLC - Waterfall Model","URL":"https://www.tutorialspoint.com/sdlc/sdlc_waterfall_model.htm","accessed":{"date-parts":[["2022",11,9]]}}}],"schema":"https://github.com/citation-style-language/schema/raw/master/csl-citation.json"} </w:instrText>
      </w:r>
      <w:r w:rsidR="00C40872">
        <w:fldChar w:fldCharType="end"/>
      </w:r>
      <w:r w:rsidR="00C40872">
        <w:t xml:space="preserve">.  </w:t>
      </w:r>
    </w:p>
    <w:p w14:paraId="3D3B3121" w14:textId="77777777" w:rsidR="00C613D5" w:rsidRPr="00C613D5" w:rsidRDefault="00C613D5" w:rsidP="00C613D5"/>
    <w:p w14:paraId="665F32E4" w14:textId="7D0C27D4" w:rsidR="00C613D5" w:rsidRDefault="001840FC" w:rsidP="00C613D5">
      <w:pPr>
        <w:keepNext/>
      </w:pPr>
      <w:r>
        <w:rPr>
          <w:noProof/>
          <w:lang w:val="en-GB" w:eastAsia="en-GB"/>
        </w:rPr>
        <w:lastRenderedPageBreak/>
        <w:drawing>
          <wp:inline distT="0" distB="0" distL="0" distR="0" wp14:anchorId="5660DB03" wp14:editId="3B9F9201">
            <wp:extent cx="5731510" cy="2096135"/>
            <wp:effectExtent l="0" t="0" r="254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5731510" cy="2096135"/>
                    </a:xfrm>
                    <a:prstGeom prst="rect">
                      <a:avLst/>
                    </a:prstGeom>
                  </pic:spPr>
                </pic:pic>
              </a:graphicData>
            </a:graphic>
          </wp:inline>
        </w:drawing>
      </w:r>
    </w:p>
    <w:p w14:paraId="327E6B1B" w14:textId="476B2387" w:rsidR="00352C0D" w:rsidRPr="00352C0D" w:rsidRDefault="00C613D5" w:rsidP="00C613D5">
      <w:pPr>
        <w:pStyle w:val="Caption"/>
      </w:pPr>
      <w:bookmarkStart w:id="416" w:name="_Toc119660207"/>
      <w:r>
        <w:t xml:space="preserve">Figure </w:t>
      </w:r>
      <w:r>
        <w:fldChar w:fldCharType="begin"/>
      </w:r>
      <w:r>
        <w:instrText>SEQ Figure \* ARABIC</w:instrText>
      </w:r>
      <w:r>
        <w:fldChar w:fldCharType="separate"/>
      </w:r>
      <w:r w:rsidR="00022392">
        <w:rPr>
          <w:noProof/>
        </w:rPr>
        <w:t>8</w:t>
      </w:r>
      <w:r>
        <w:fldChar w:fldCharType="end"/>
      </w:r>
      <w:r>
        <w:t xml:space="preserve"> Waterfall Method</w:t>
      </w:r>
      <w:r w:rsidR="001840FC">
        <w:t xml:space="preserve"> </w:t>
      </w:r>
      <w:r w:rsidR="001840FC">
        <w:fldChar w:fldCharType="begin"/>
      </w:r>
      <w:r w:rsidR="00D17832">
        <w:instrText xml:space="preserve"> ADDIN ZOTERO_ITEM CSL_CITATION {"citationID":"PNsuFyIh","properties":{"formattedCitation":"(Sami, 2018)","plainCitation":"(Sami, 2018)","noteIndex":0},"citationItems":[{"id":85,"uris":["http://zotero.org/users/local/Ei0Zp2t7/items/IALDME32"],"itemData":{"id":85,"type":"webpage","title":"The Waterfall Model, a different perspective","URL":"https://melsatar.blog/2018/02/16/the-waterfall-model-a-different-perspective/","author":[{"family":"Sami","given":"Mohamed"}],"accessed":{"date-parts":[["2022",11,9]]},"issued":{"date-parts":[["2018",2,16]]}}}],"schema":"https://github.com/citation-style-language/schema/raw/master/csl-citation.json"} </w:instrText>
      </w:r>
      <w:r w:rsidR="001840FC">
        <w:fldChar w:fldCharType="separate"/>
      </w:r>
      <w:r w:rsidR="00D17832" w:rsidRPr="00D17832">
        <w:rPr>
          <w:rFonts w:ascii="Calibri" w:hAnsi="Calibri" w:cs="Calibri"/>
        </w:rPr>
        <w:t>(Sami, 2018)</w:t>
      </w:r>
      <w:bookmarkEnd w:id="416"/>
      <w:r w:rsidR="001840FC">
        <w:fldChar w:fldCharType="end"/>
      </w:r>
    </w:p>
    <w:p w14:paraId="329B398C" w14:textId="0C0BBE76" w:rsidR="008468FF" w:rsidRDefault="001840FC" w:rsidP="008468FF">
      <w:r>
        <w:t>The Waterfall Model is beneficial as it is easy to understand and implement, with each stage clearly defined</w:t>
      </w:r>
      <w:r w:rsidR="007B68FF">
        <w:fldChar w:fldCharType="begin"/>
      </w:r>
      <w:r w:rsidR="007B68FF">
        <w:instrText xml:space="preserve"> ADDIN ZOTERO_ITEM CSL_CITATION {"citationID":"Bk1I4asM","properties":{"formattedCitation":"({\\i{}SDLC - Waterfall Model}, no date)","plainCitation":"(SDLC - Waterfall Model, no date)","noteIndex":0},"citationItems":[{"id":77,"uris":["http://zotero.org/users/local/Ei0Zp2t7/items/J487NRI4"],"itemData":{"id":77,"type":"webpage","title":"SDLC - Waterfall Model","URL":"https://www.tutorialspoint.com/sdlc/sdlc_waterfall_model.htm","accessed":{"date-parts":[["2022",11,9]]}}}],"schema":"https://github.com/citation-style-language/schema/raw/master/csl-citation.json"} </w:instrText>
      </w:r>
      <w:r w:rsidR="007B68FF">
        <w:fldChar w:fldCharType="separate"/>
      </w:r>
      <w:r w:rsidR="007B68FF" w:rsidRPr="007B68FF">
        <w:rPr>
          <w:rFonts w:ascii="Calibri" w:hAnsi="Calibri" w:cs="Calibri"/>
          <w:szCs w:val="24"/>
        </w:rPr>
        <w:t>(</w:t>
      </w:r>
      <w:r w:rsidR="007B68FF" w:rsidRPr="007B68FF">
        <w:rPr>
          <w:rFonts w:ascii="Calibri" w:hAnsi="Calibri" w:cs="Calibri"/>
          <w:i/>
          <w:iCs/>
          <w:szCs w:val="24"/>
        </w:rPr>
        <w:t>SDLC - Waterfall Model</w:t>
      </w:r>
      <w:r w:rsidR="007B68FF" w:rsidRPr="007B68FF">
        <w:rPr>
          <w:rFonts w:ascii="Calibri" w:hAnsi="Calibri" w:cs="Calibri"/>
          <w:szCs w:val="24"/>
        </w:rPr>
        <w:t>, no date)</w:t>
      </w:r>
      <w:r w:rsidR="007B68FF">
        <w:fldChar w:fldCharType="end"/>
      </w:r>
      <w:r>
        <w:t xml:space="preserve">. </w:t>
      </w:r>
      <w:r w:rsidR="005510A3">
        <w:t xml:space="preserve">This method is suited for smaller project, with clearly defined, fixed requirements. However due to the lack of flexibility of this methodology, I will not be using it in the development of this project as it may </w:t>
      </w:r>
      <w:del w:id="417" w:author=" " w:date="2022-11-12T11:22:00Z">
        <w:r w:rsidR="005510A3" w:rsidDel="00D17832">
          <w:delText>required</w:delText>
        </w:r>
      </w:del>
      <w:ins w:id="418" w:author=" " w:date="2022-11-12T11:22:00Z">
        <w:r w:rsidR="00D17832">
          <w:t>require</w:t>
        </w:r>
      </w:ins>
      <w:r w:rsidR="005510A3">
        <w:t xml:space="preserve"> room to evolve and grow. </w:t>
      </w:r>
    </w:p>
    <w:p w14:paraId="1B49B50C" w14:textId="1EE57D92" w:rsidR="007B68FF" w:rsidRDefault="008468FF" w:rsidP="007B68FF">
      <w:pPr>
        <w:pStyle w:val="Heading3"/>
      </w:pPr>
      <w:bookmarkStart w:id="419" w:name="_Toc120625703"/>
      <w:r>
        <w:t xml:space="preserve">3.2.2 Agile </w:t>
      </w:r>
      <w:r w:rsidR="00573613">
        <w:t>Development</w:t>
      </w:r>
      <w:bookmarkEnd w:id="419"/>
    </w:p>
    <w:p w14:paraId="3D56F569" w14:textId="5BB971AA" w:rsidR="007B68FF" w:rsidRDefault="00943825" w:rsidP="00573613">
      <w:r>
        <w:t xml:space="preserve">Agile </w:t>
      </w:r>
      <w:r w:rsidR="00573613">
        <w:t>Development</w:t>
      </w:r>
      <w:r>
        <w:t xml:space="preserve"> was introduced in 2001 when seventeen software developers and defined four principles for agile project management including; individuals and interactions over processes and tools, working software over comprehensive documentation, customer collaboration over contract negotiation, and responding to change over following a plan </w:t>
      </w:r>
      <w:r>
        <w:fldChar w:fldCharType="begin"/>
      </w:r>
      <w:r>
        <w:instrText xml:space="preserve"> ADDIN ZOTERO_ITEM CSL_CITATION {"citationID":"aIDh8Ypt","properties":{"formattedCitation":"(Sacolick, 2022)","plainCitation":"(Sacolick, 2022)","noteIndex":0},"citationItems":[{"id":93,"uris":["http://zotero.org/users/local/Ei0Zp2t7/items/7KIRIAF2"],"itemData":{"id":93,"type":"webpage","abstract":"Most organizations today practice some form of agile development, but it wasn't always so. To understand agile's success, it helps to look back to the heyday of the waterfall methodology and the birth of the Agile Manifesto.","container-title":"InfoWorld","language":"en","title":"A brief history of the agile methodology","URL":"https://www.infoworld.com/article/3655646/a-brief-history-of-the-agile-methodology.html","author":[{"family":"Sacolick","given":"Isaac"}],"accessed":{"date-parts":[["2022",11,9]]},"issued":{"date-parts":[["2022",4,8]]}}}],"schema":"https://github.com/citation-style-language/schema/raw/master/csl-citation.json"} </w:instrText>
      </w:r>
      <w:r>
        <w:fldChar w:fldCharType="separate"/>
      </w:r>
      <w:r w:rsidRPr="00943825">
        <w:rPr>
          <w:rFonts w:ascii="Calibri" w:hAnsi="Calibri" w:cs="Calibri"/>
        </w:rPr>
        <w:t>(</w:t>
      </w:r>
      <w:proofErr w:type="spellStart"/>
      <w:r w:rsidRPr="00943825">
        <w:rPr>
          <w:rFonts w:ascii="Calibri" w:hAnsi="Calibri" w:cs="Calibri"/>
        </w:rPr>
        <w:t>Sacolick</w:t>
      </w:r>
      <w:proofErr w:type="spellEnd"/>
      <w:r w:rsidRPr="00943825">
        <w:rPr>
          <w:rFonts w:ascii="Calibri" w:hAnsi="Calibri" w:cs="Calibri"/>
        </w:rPr>
        <w:t>, 2022)</w:t>
      </w:r>
      <w:r>
        <w:fldChar w:fldCharType="end"/>
      </w:r>
      <w:r>
        <w:t xml:space="preserve">. This </w:t>
      </w:r>
      <w:r w:rsidR="00573613">
        <w:t xml:space="preserve">development process </w:t>
      </w:r>
      <w:r>
        <w:t>was created as an alternative to the commonly used, inflexible Waterfall method.</w:t>
      </w:r>
      <w:r w:rsidR="00C60082">
        <w:rPr>
          <w:noProof/>
          <w:lang w:val="en-GB" w:eastAsia="en-GB"/>
        </w:rPr>
        <w:drawing>
          <wp:inline distT="0" distB="0" distL="0" distR="0" wp14:anchorId="744A77BF" wp14:editId="23F51985">
            <wp:extent cx="2857500" cy="2667000"/>
            <wp:effectExtent l="0" t="0" r="0" b="0"/>
            <wp:docPr id="16" name="Picture 1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diagram&#10;&#10;Description automatically generated"/>
                    <pic:cNvPicPr/>
                  </pic:nvPicPr>
                  <pic:blipFill>
                    <a:blip r:embed="rId23">
                      <a:extLst>
                        <a:ext uri="{28A0092B-C50C-407E-A947-70E740481C1C}">
                          <a14:useLocalDpi xmlns:a14="http://schemas.microsoft.com/office/drawing/2010/main" val="0"/>
                        </a:ext>
                      </a:extLst>
                    </a:blip>
                    <a:stretch>
                      <a:fillRect/>
                    </a:stretch>
                  </pic:blipFill>
                  <pic:spPr>
                    <a:xfrm>
                      <a:off x="0" y="0"/>
                      <a:ext cx="2857500" cy="2667000"/>
                    </a:xfrm>
                    <a:prstGeom prst="rect">
                      <a:avLst/>
                    </a:prstGeom>
                  </pic:spPr>
                </pic:pic>
              </a:graphicData>
            </a:graphic>
          </wp:inline>
        </w:drawing>
      </w:r>
    </w:p>
    <w:p w14:paraId="3ACD5AEA" w14:textId="0597DAF6" w:rsidR="007B68FF" w:rsidRPr="007B68FF" w:rsidRDefault="007B68FF" w:rsidP="007B68FF">
      <w:pPr>
        <w:pStyle w:val="Caption"/>
      </w:pPr>
      <w:bookmarkStart w:id="420" w:name="_Toc119660208"/>
      <w:r>
        <w:t xml:space="preserve">Figure </w:t>
      </w:r>
      <w:r>
        <w:fldChar w:fldCharType="begin"/>
      </w:r>
      <w:r>
        <w:instrText>SEQ Figure \* ARABIC</w:instrText>
      </w:r>
      <w:r>
        <w:fldChar w:fldCharType="separate"/>
      </w:r>
      <w:r w:rsidR="00022392">
        <w:rPr>
          <w:noProof/>
        </w:rPr>
        <w:t>9</w:t>
      </w:r>
      <w:r>
        <w:fldChar w:fldCharType="end"/>
      </w:r>
      <w:r>
        <w:t xml:space="preserve"> Agile</w:t>
      </w:r>
      <w:r w:rsidR="00C60082">
        <w:t xml:space="preserve"> Development Cycle </w:t>
      </w:r>
      <w:r w:rsidR="00C60082">
        <w:fldChar w:fldCharType="begin"/>
      </w:r>
      <w:r w:rsidR="00D17832">
        <w:instrText xml:space="preserve"> ADDIN ZOTERO_ITEM CSL_CITATION {"citationID":"1JoDuyoH","properties":{"formattedCitation":"(Santos, 2021)","plainCitation":"(Santos, 2021)","noteIndex":0},"citationItems":[{"id":103,"uris":["http://zotero.org/users/local/Ei0Zp2t7/items/SVFMBEGH"],"itemData":{"id":103,"type":"webpage","title":"Best Agile Development Methodology &amp; Principles for 2022","URL":"https://project-management.com/10-key-principles-of-agile-software-development/","author":[{"family":"Santos","given":"Jose Maria Delos"}],"accessed":{"date-parts":[["2022",11,9]]},"issued":{"date-parts":[["2021",3,4]]}}}],"schema":"https://github.com/citation-style-language/schema/raw/master/csl-citation.json"} </w:instrText>
      </w:r>
      <w:r w:rsidR="00C60082">
        <w:fldChar w:fldCharType="separate"/>
      </w:r>
      <w:r w:rsidR="00D17832" w:rsidRPr="00D17832">
        <w:rPr>
          <w:rFonts w:ascii="Calibri" w:hAnsi="Calibri" w:cs="Calibri"/>
        </w:rPr>
        <w:t>(Santos, 2021)</w:t>
      </w:r>
      <w:bookmarkEnd w:id="420"/>
      <w:r w:rsidR="00C60082">
        <w:fldChar w:fldCharType="end"/>
      </w:r>
      <w:r>
        <w:t xml:space="preserve"> </w:t>
      </w:r>
    </w:p>
    <w:p w14:paraId="75077ADA" w14:textId="5762BDD5" w:rsidR="00573613" w:rsidRDefault="00573613" w:rsidP="00573613">
      <w:r>
        <w:t xml:space="preserve">Agile development follows an iterative process, encouraging continuous development and testing throughout the project’s development cycle </w:t>
      </w:r>
      <w:r>
        <w:fldChar w:fldCharType="begin"/>
      </w:r>
      <w:r w:rsidR="00D17832">
        <w:instrText xml:space="preserve"> ADDIN ZOTERO_ITEM CSL_CITATION {"citationID":"WFR5qt4O","properties":{"formattedCitation":"(Nanda, 2021)","plainCitation":"(Nanda, 2021)","noteIndex":0},"citationItems":[{"id":97,"uris":["http://zotero.org/users/local/Ei0Zp2t7/items/PZCKCKEF"],"itemData":{"id":97,"type":"webpage","title":"Agile Methodology and Model","URL":"https://www.tutorialspoint.com/agile-methodology-and-model","author":[{"family":"Nanda","given":"Vineet"}],"accessed":{"date-parts":[["2022",11,9]]},"issued":{"date-parts":[["2021",11,29]]}}}],"schema":"https://github.com/citation-style-language/schema/raw/master/csl-citation.json"} </w:instrText>
      </w:r>
      <w:r>
        <w:fldChar w:fldCharType="separate"/>
      </w:r>
      <w:r w:rsidR="00D17832" w:rsidRPr="00D17832">
        <w:rPr>
          <w:rFonts w:ascii="Calibri" w:hAnsi="Calibri" w:cs="Calibri"/>
        </w:rPr>
        <w:t>(Nanda, 2021)</w:t>
      </w:r>
      <w:r>
        <w:fldChar w:fldCharType="end"/>
      </w:r>
      <w:r>
        <w:t xml:space="preserve">. </w:t>
      </w:r>
      <w:r w:rsidR="00E24B46">
        <w:t>This would be most suitable for the development of th</w:t>
      </w:r>
      <w:r w:rsidR="00C60082">
        <w:t>is</w:t>
      </w:r>
      <w:r w:rsidR="00E24B46">
        <w:t xml:space="preserve"> project as it</w:t>
      </w:r>
      <w:r w:rsidR="00C60082">
        <w:t xml:space="preserve"> allows flexibility to adapt to changes which may occur in the process</w:t>
      </w:r>
      <w:r w:rsidR="00E24B46">
        <w:t xml:space="preserve">. The use of continuous testing ensures less risk of failure as you work bit by bit and makes it easier to locate what is causing any bugs or errors. </w:t>
      </w:r>
    </w:p>
    <w:p w14:paraId="49518DF2" w14:textId="589EBD42" w:rsidR="00E24B46" w:rsidRPr="007B68FF" w:rsidRDefault="00E24B46" w:rsidP="00573613">
      <w:r>
        <w:lastRenderedPageBreak/>
        <w:t>Agi</w:t>
      </w:r>
      <w:r w:rsidR="00C60082">
        <w:t xml:space="preserve">le development is not a methodology itself, but rather a base from which a range of methodologies follow, including the SCRUM methodology and Feature Driven Development methodology which will be discussed below. </w:t>
      </w:r>
    </w:p>
    <w:p w14:paraId="39069B20" w14:textId="4D79ED6C" w:rsidR="008468FF" w:rsidRDefault="008468FF" w:rsidP="008468FF"/>
    <w:p w14:paraId="5996170F" w14:textId="37C0D334" w:rsidR="008468FF" w:rsidRDefault="008468FF" w:rsidP="008468FF">
      <w:pPr>
        <w:pStyle w:val="Heading3"/>
      </w:pPr>
      <w:bookmarkStart w:id="421" w:name="_Toc120625704"/>
      <w:r>
        <w:t>3.2.</w:t>
      </w:r>
      <w:r w:rsidR="00C60082">
        <w:t>3</w:t>
      </w:r>
      <w:r>
        <w:t xml:space="preserve"> </w:t>
      </w:r>
      <w:r w:rsidR="007F6367">
        <w:t>Scrum</w:t>
      </w:r>
      <w:r>
        <w:t xml:space="preserve"> Methodology</w:t>
      </w:r>
      <w:bookmarkEnd w:id="421"/>
    </w:p>
    <w:p w14:paraId="21BDF3C2" w14:textId="47CDBD80" w:rsidR="00F23281" w:rsidRPr="00F23281" w:rsidRDefault="007F6367" w:rsidP="00F23281">
      <w:r>
        <w:t xml:space="preserve">Scrum </w:t>
      </w:r>
      <w:r w:rsidR="00F23281">
        <w:t xml:space="preserve">is one of the methodologies of Agile Development. It was first implemented in 1993 by Jeff Sutherland, John </w:t>
      </w:r>
      <w:proofErr w:type="spellStart"/>
      <w:r w:rsidR="00F23281">
        <w:t>Scumniotales</w:t>
      </w:r>
      <w:proofErr w:type="spellEnd"/>
      <w:r w:rsidR="00F23281">
        <w:t xml:space="preserve"> and Jeff McKenna, two of whom went on to create the Agile Manifesto</w:t>
      </w:r>
      <w:del w:id="422" w:author=" " w:date="2022-11-12T12:01:00Z">
        <w:r w:rsidR="00F23281" w:rsidDel="00AE1111">
          <w:delText xml:space="preserve"> </w:delText>
        </w:r>
      </w:del>
      <w:r w:rsidR="00AE1111">
        <w:fldChar w:fldCharType="begin"/>
      </w:r>
      <w:r w:rsidR="00AE1111">
        <w:instrText xml:space="preserve"> ADDIN ZOTERO_ITEM CSL_CITATION {"citationID":"TvxNeduH","properties":{"formattedCitation":"(Kneafsey, 2015)","plainCitation":"(Kneafsey, 2015)","noteIndex":0},"citationItems":[{"id":112,"uris":["http://zotero.org/users/local/Ei0Zp2t7/items/QX88K36S"],"itemData":{"id":112,"type":"webpage","abstract":"The first full implementation of Scrum occurred in 1993 when Jeff Sutherland, John Scumniotales and Jeff McKenna implemented Scrum at the Easel Corporation. They drew on the inspiration of the classic 1986 HBR article “The New New Product Development Game”, where Takeuchi and Nonaka had ... Read More","container-title":"TheScrumMaster.co.uk","language":"en-GB","title":"A Short History Of Scrum","URL":"https://www.thescrummaster.co.uk/scrum/short-history-scrum/","author":[{"family":"Kneafsey","given":"Simon"}],"accessed":{"date-parts":[["2022",11,9]]},"issued":{"date-parts":[["2015",1,5]]}}}],"schema":"https://github.com/citation-style-language/schema/raw/master/csl-citation.json"} </w:instrText>
      </w:r>
      <w:r w:rsidR="00AE1111">
        <w:fldChar w:fldCharType="separate"/>
      </w:r>
      <w:r w:rsidR="00AE1111" w:rsidRPr="00AE1111">
        <w:rPr>
          <w:rFonts w:ascii="Calibri" w:hAnsi="Calibri" w:cs="Calibri"/>
        </w:rPr>
        <w:t>(</w:t>
      </w:r>
      <w:proofErr w:type="spellStart"/>
      <w:r w:rsidR="00AE1111" w:rsidRPr="00AE1111">
        <w:rPr>
          <w:rFonts w:ascii="Calibri" w:hAnsi="Calibri" w:cs="Calibri"/>
        </w:rPr>
        <w:t>Kneafsey</w:t>
      </w:r>
      <w:proofErr w:type="spellEnd"/>
      <w:r w:rsidR="00AE1111" w:rsidRPr="00AE1111">
        <w:rPr>
          <w:rFonts w:ascii="Calibri" w:hAnsi="Calibri" w:cs="Calibri"/>
        </w:rPr>
        <w:t>, 2015)</w:t>
      </w:r>
      <w:r w:rsidR="00AE1111">
        <w:fldChar w:fldCharType="end"/>
      </w:r>
      <w:del w:id="423" w:author=" " w:date="2022-11-12T12:01:00Z">
        <w:r w:rsidR="00F23281" w:rsidDel="00AE1111">
          <w:fldChar w:fldCharType="begin"/>
        </w:r>
        <w:r w:rsidR="00F23281" w:rsidDel="00AE1111">
          <w:delInstrText xml:space="preserve"> ADDIN ZOTERO_ITEM CSL_CITATION {"citationID":"hIiTNXj4","properties":{"formattedCitation":"({\\i{}A Short History Of Scrum}, 2015)","plainCitation":"(A Short History Of Scrum, 2015)","noteIndex":0},"citationItems":[{"id":112,"uris":["http://zotero.org/users/local/Ei0Zp2t7/items/QX88K36S"],"itemData":{"id":112,"type":"webpage","abstract":"The first full implementation of Scrum occurred in 1993 when Jeff Sutherland, John Scumniotales and Jeff McKenna implemented Scrum at the Easel Corporation. They drew on the inspiration of the classic 1986 HBR article “The New New Product Development Game”, where Takeuchi and Nonaka had ... Read More","container-title":"TheScrumMaster.co.uk","language":"en-GB","title":"A Short History Of Scrum","URL":"https://www.thescrummaster.co.uk/scrum/short-history-scrum/","accessed":{"date-parts":[["2022",11,9]]},"issued":{"date-parts":[["2015",1,5]]}}}],"schema":"https://github.com/citation-style-language/schema/raw/master/csl-citation.json"} </w:delInstrText>
        </w:r>
        <w:r w:rsidR="00F23281" w:rsidDel="00AE1111">
          <w:fldChar w:fldCharType="separate"/>
        </w:r>
        <w:r w:rsidR="00F23281" w:rsidRPr="00F23281" w:rsidDel="00AE1111">
          <w:rPr>
            <w:rFonts w:ascii="Calibri" w:hAnsi="Calibri" w:cs="Calibri"/>
            <w:szCs w:val="24"/>
          </w:rPr>
          <w:delText>(</w:delText>
        </w:r>
        <w:r w:rsidR="00F23281" w:rsidRPr="00F23281" w:rsidDel="00AE1111">
          <w:rPr>
            <w:rFonts w:ascii="Calibri" w:hAnsi="Calibri" w:cs="Calibri"/>
            <w:i/>
            <w:iCs/>
            <w:szCs w:val="24"/>
          </w:rPr>
          <w:delText>A Short History Of Scrum</w:delText>
        </w:r>
        <w:r w:rsidR="00F23281" w:rsidRPr="00F23281" w:rsidDel="00AE1111">
          <w:rPr>
            <w:rFonts w:ascii="Calibri" w:hAnsi="Calibri" w:cs="Calibri"/>
            <w:szCs w:val="24"/>
          </w:rPr>
          <w:delText>, 2015)</w:delText>
        </w:r>
        <w:r w:rsidR="00F23281" w:rsidDel="00AE1111">
          <w:fldChar w:fldCharType="end"/>
        </w:r>
      </w:del>
      <w:r w:rsidR="00F23281">
        <w:t xml:space="preserve">. </w:t>
      </w:r>
    </w:p>
    <w:p w14:paraId="6E82A3DF" w14:textId="751C2A36" w:rsidR="00233AF2" w:rsidRDefault="009168A4" w:rsidP="00233AF2">
      <w:pPr>
        <w:keepNext/>
      </w:pPr>
      <w:r>
        <w:rPr>
          <w:noProof/>
          <w:lang w:val="en-GB" w:eastAsia="en-GB"/>
        </w:rPr>
        <w:drawing>
          <wp:inline distT="0" distB="0" distL="0" distR="0" wp14:anchorId="548C57DF" wp14:editId="40E72CA5">
            <wp:extent cx="5731510" cy="2240915"/>
            <wp:effectExtent l="0" t="0" r="2540" b="6985"/>
            <wp:docPr id="19" name="Picture 19" descr="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Logo&#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2240915"/>
                    </a:xfrm>
                    <a:prstGeom prst="rect">
                      <a:avLst/>
                    </a:prstGeom>
                  </pic:spPr>
                </pic:pic>
              </a:graphicData>
            </a:graphic>
          </wp:inline>
        </w:drawing>
      </w:r>
    </w:p>
    <w:p w14:paraId="7CD66A43" w14:textId="292CE3DA" w:rsidR="00233AF2" w:rsidRPr="00233AF2" w:rsidRDefault="00233AF2" w:rsidP="00233AF2">
      <w:pPr>
        <w:pStyle w:val="Caption"/>
      </w:pPr>
      <w:bookmarkStart w:id="424" w:name="_Toc119660209"/>
      <w:r>
        <w:t xml:space="preserve">Figure </w:t>
      </w:r>
      <w:r>
        <w:fldChar w:fldCharType="begin"/>
      </w:r>
      <w:r>
        <w:instrText>SEQ Figure \* ARABIC</w:instrText>
      </w:r>
      <w:r>
        <w:fldChar w:fldCharType="separate"/>
      </w:r>
      <w:r w:rsidR="00022392">
        <w:rPr>
          <w:noProof/>
        </w:rPr>
        <w:t>10</w:t>
      </w:r>
      <w:r>
        <w:fldChar w:fldCharType="end"/>
      </w:r>
      <w:r>
        <w:t xml:space="preserve"> Scrum Methodology </w:t>
      </w:r>
      <w:r>
        <w:fldChar w:fldCharType="begin"/>
      </w:r>
      <w:r w:rsidR="009168A4">
        <w:instrText xml:space="preserve"> ADDIN ZOTERO_ITEM CSL_CITATION {"citationID":"ZwBD7U4R","properties":{"formattedCitation":"({\\i{}Premium Vector | Agile development methodology. software developments sprint, develop process management and scrum sprints illustration}, no date)","plainCitation":"(Premium Vector | Agile development methodology. software developments sprint, develop process management and scrum sprints illustration, no date)","noteIndex":0},"citationItems":[{"id":116,"uris":["http://zotero.org/users/local/Ei0Zp2t7/items/KVR6W7NB"],"itemData":{"id":116,"type":"webpage","abstract":"Download this Premium Vector about Agile development methodology. software developments sprint, develop process management and scrum sprints  illustration, and discover more than 41 Million Professional Graphic Resources on Freepik. #freepik #vector #agilemethodology #agiledevelopment #agile","container-title":"Freepik","language":"en","title":"Premium Vector | Agile development methodology. software developments sprint, develop process management and scrum sprints illustration","URL":"https://www.freepik.com/premium-vector/agile-development-methodology-software-developments-sprint-develop-process-management-scrum-sprints-illustration_8636934.htm","accessed":{"date-parts":[["2022",11,9]]}}}],"schema":"https://github.com/citation-style-language/schema/raw/master/csl-citation.json"} </w:instrText>
      </w:r>
      <w:r>
        <w:fldChar w:fldCharType="separate"/>
      </w:r>
      <w:r w:rsidR="009168A4" w:rsidRPr="009168A4">
        <w:rPr>
          <w:rFonts w:ascii="Calibri" w:hAnsi="Calibri" w:cs="Calibri"/>
          <w:szCs w:val="24"/>
        </w:rPr>
        <w:t>(</w:t>
      </w:r>
      <w:r w:rsidR="009168A4" w:rsidRPr="009168A4">
        <w:rPr>
          <w:rFonts w:ascii="Calibri" w:hAnsi="Calibri" w:cs="Calibri"/>
          <w:i w:val="0"/>
          <w:iCs w:val="0"/>
          <w:szCs w:val="24"/>
        </w:rPr>
        <w:t>Premium Vector | Agile development methodology. software developments sprint, develop process management and scrum sprints illustration</w:t>
      </w:r>
      <w:r w:rsidR="009168A4" w:rsidRPr="009168A4">
        <w:rPr>
          <w:rFonts w:ascii="Calibri" w:hAnsi="Calibri" w:cs="Calibri"/>
          <w:szCs w:val="24"/>
        </w:rPr>
        <w:t>, no date)</w:t>
      </w:r>
      <w:bookmarkEnd w:id="424"/>
      <w:r>
        <w:fldChar w:fldCharType="end"/>
      </w:r>
    </w:p>
    <w:p w14:paraId="0EEDD293" w14:textId="07CE07AE" w:rsidR="00572F58" w:rsidRDefault="00416DAB" w:rsidP="00416DAB">
      <w:r>
        <w:t>This methodology breaks a project down into smaller units of work known as sprints</w:t>
      </w:r>
      <w:r w:rsidR="00572F58">
        <w:t>,</w:t>
      </w:r>
      <w:r>
        <w:t xml:space="preserve"> which focus firstly on developing the most important features. These sprints may occur over two to four weeks, each resulting in a potentially deliverable product</w:t>
      </w:r>
      <w:r w:rsidR="009168A4">
        <w:t xml:space="preserve">, </w:t>
      </w:r>
      <w:r w:rsidR="00572F58">
        <w:t xml:space="preserve">which have been </w:t>
      </w:r>
      <w:r w:rsidR="009168A4">
        <w:t>thoroughly tested</w:t>
      </w:r>
      <w:r>
        <w:t>.</w:t>
      </w:r>
      <w:r w:rsidR="009168A4">
        <w:t xml:space="preserve"> </w:t>
      </w:r>
      <w:proofErr w:type="gramStart"/>
      <w:r w:rsidR="00572F58">
        <w:t xml:space="preserve">During the course </w:t>
      </w:r>
      <w:r w:rsidR="009168A4">
        <w:t>of</w:t>
      </w:r>
      <w:proofErr w:type="gramEnd"/>
      <w:r w:rsidR="009168A4">
        <w:t xml:space="preserve"> a sprint, daily meetings occur </w:t>
      </w:r>
      <w:r w:rsidR="00572F58">
        <w:t xml:space="preserve">where the </w:t>
      </w:r>
      <w:r w:rsidR="007F6367">
        <w:t xml:space="preserve">Scrum </w:t>
      </w:r>
      <w:r w:rsidR="00572F58">
        <w:t xml:space="preserve">team update each other on their progress or issues encountered which could delay the development of the deliverables of that sprint. On the completion of a sprint, a sprint review occurs, where the deliverable is demonstrated and discussed with the client </w:t>
      </w:r>
      <w:r w:rsidR="00572F58">
        <w:fldChar w:fldCharType="begin"/>
      </w:r>
      <w:r w:rsidR="00572F58">
        <w:instrText xml:space="preserve"> ADDIN ZOTERO_ITEM CSL_CITATION {"citationID":"M9YlXBwf","properties":{"formattedCitation":"({\\i{}JIRA Scrum | Scrum Methodology - Javatpoint}, no date)","plainCitation":"(JIRA Scrum | Scrum Methodology - Javatpoint, no date)","noteIndex":0},"citationItems":[{"id":118,"uris":["http://zotero.org/users/local/Ei0Zp2t7/items/9J8ZJXW5"],"itemData":{"id":118,"type":"webpage","abstract":"JIRA Scrum | Scrum Methodology with JIRA Introduction, JIRA, Workflow, JIRA Installation, Features of JIRA, What is JIRA, Login, JIRA Dashboard, JIRA Search, Linking Issues, JIRA Edit Issue, etc.","container-title":"www.javatpoint.com","language":"en","title":"JIRA Scrum | Scrum Methodology - Javatpoint","URL":"https://www.javatpoint.com/jira-scrum","accessed":{"date-parts":[["2022",11,9]]}}}],"schema":"https://github.com/citation-style-language/schema/raw/master/csl-citation.json"} </w:instrText>
      </w:r>
      <w:r w:rsidR="00572F58">
        <w:fldChar w:fldCharType="separate"/>
      </w:r>
      <w:r w:rsidR="00572F58" w:rsidRPr="00572F58">
        <w:rPr>
          <w:rFonts w:ascii="Calibri" w:hAnsi="Calibri" w:cs="Calibri"/>
          <w:szCs w:val="24"/>
        </w:rPr>
        <w:t>(</w:t>
      </w:r>
      <w:r w:rsidR="00572F58" w:rsidRPr="00572F58">
        <w:rPr>
          <w:rFonts w:ascii="Calibri" w:hAnsi="Calibri" w:cs="Calibri"/>
          <w:i/>
          <w:iCs/>
          <w:szCs w:val="24"/>
        </w:rPr>
        <w:t xml:space="preserve">JIRA Scrum | Scrum Methodology - </w:t>
      </w:r>
      <w:proofErr w:type="spellStart"/>
      <w:r w:rsidR="00572F58" w:rsidRPr="00572F58">
        <w:rPr>
          <w:rFonts w:ascii="Calibri" w:hAnsi="Calibri" w:cs="Calibri"/>
          <w:i/>
          <w:iCs/>
          <w:szCs w:val="24"/>
        </w:rPr>
        <w:t>Javatpoint</w:t>
      </w:r>
      <w:proofErr w:type="spellEnd"/>
      <w:r w:rsidR="00572F58" w:rsidRPr="00572F58">
        <w:rPr>
          <w:rFonts w:ascii="Calibri" w:hAnsi="Calibri" w:cs="Calibri"/>
          <w:szCs w:val="24"/>
        </w:rPr>
        <w:t>, no date)</w:t>
      </w:r>
      <w:r w:rsidR="00572F58">
        <w:fldChar w:fldCharType="end"/>
      </w:r>
      <w:r w:rsidR="00572F58">
        <w:t>.</w:t>
      </w:r>
    </w:p>
    <w:p w14:paraId="25C4D39D" w14:textId="7924752B" w:rsidR="00416DAB" w:rsidRPr="00F23281" w:rsidRDefault="00572F58" w:rsidP="00416DAB">
      <w:r>
        <w:t xml:space="preserve">The </w:t>
      </w:r>
      <w:r w:rsidR="007F6367">
        <w:t xml:space="preserve">Scrum </w:t>
      </w:r>
      <w:r>
        <w:t>methodology has many benefits such as dividing the project into smaller, more manageable tasks and</w:t>
      </w:r>
      <w:r w:rsidR="007F6367">
        <w:t xml:space="preserve"> the production of deliverable products at each sprint, however a Scrum tends to be implemented by a small team, consisting of a Scrum Master, a product owner and a </w:t>
      </w:r>
      <w:del w:id="425" w:author=" " w:date="2022-11-12T12:02:00Z">
        <w:r w:rsidR="007F6367" w:rsidDel="00AE1111">
          <w:delText>Developer</w:delText>
        </w:r>
      </w:del>
      <w:ins w:id="426" w:author=" " w:date="2022-11-12T12:02:00Z">
        <w:r w:rsidR="00AE1111">
          <w:t>developer</w:t>
        </w:r>
      </w:ins>
      <w:r w:rsidR="007F6367">
        <w:t xml:space="preserve"> team and would have to be adapted to be used for an individual project, therefore it will not be used for this project. </w:t>
      </w:r>
    </w:p>
    <w:p w14:paraId="066DDE50" w14:textId="77777777" w:rsidR="00C60082" w:rsidRDefault="00C60082" w:rsidP="008468FF"/>
    <w:p w14:paraId="44258468" w14:textId="5CAA48A6" w:rsidR="008468FF" w:rsidRDefault="008468FF" w:rsidP="008468FF">
      <w:pPr>
        <w:pStyle w:val="Heading3"/>
        <w:rPr>
          <w:ins w:id="427" w:author=" " w:date="2022-11-12T12:02:00Z"/>
        </w:rPr>
      </w:pPr>
      <w:bookmarkStart w:id="428" w:name="_Toc120625705"/>
      <w:r>
        <w:t>3.2.</w:t>
      </w:r>
      <w:r w:rsidR="00C60082">
        <w:t>4</w:t>
      </w:r>
      <w:r>
        <w:t xml:space="preserve"> </w:t>
      </w:r>
      <w:r w:rsidR="009042C1">
        <w:t>Feature Driven Development</w:t>
      </w:r>
      <w:bookmarkEnd w:id="428"/>
    </w:p>
    <w:p w14:paraId="696FC2C0" w14:textId="4CA825E3" w:rsidR="00B73B8E" w:rsidRPr="00AE1111" w:rsidRDefault="00AE1111">
      <w:pPr>
        <w:pPrChange w:id="429" w:author=" " w:date="2022-11-12T12:28:00Z">
          <w:pPr>
            <w:pStyle w:val="Heading3"/>
          </w:pPr>
        </w:pPrChange>
      </w:pPr>
      <w:ins w:id="430" w:author=" " w:date="2022-11-12T12:02:00Z">
        <w:r>
          <w:t xml:space="preserve">Feature Driven Development </w:t>
        </w:r>
      </w:ins>
      <w:ins w:id="431" w:author=" " w:date="2022-11-12T12:03:00Z">
        <w:r>
          <w:t xml:space="preserve">is another of the methodologies of Agile Development. </w:t>
        </w:r>
      </w:ins>
      <w:ins w:id="432" w:author=" " w:date="2022-11-12T12:06:00Z">
        <w:r w:rsidR="000F6F28">
          <w:t>It was first applied in 1997 by Jeff De Luca</w:t>
        </w:r>
      </w:ins>
      <w:ins w:id="433" w:author=" " w:date="2022-11-12T12:07:00Z">
        <w:r w:rsidR="000F6F28">
          <w:t xml:space="preserve"> </w:t>
        </w:r>
      </w:ins>
      <w:r w:rsidR="000F6F28">
        <w:fldChar w:fldCharType="begin"/>
      </w:r>
      <w:r w:rsidR="000F6F28">
        <w:instrText xml:space="preserve"> ADDIN ZOTERO_ITEM CSL_CITATION {"citationID":"2V0Siek5","properties":{"formattedCitation":"(Lynn, no date)","plainCitation":"(Lynn, no date)","noteIndex":0},"citationItems":[{"id":128,"uris":["http://zotero.org/users/local/Ei0Zp2t7/items/TJF2A6TA"],"itemData":{"id":128,"type":"webpage","abstract":"FDD is a favorite method among development teams because it helps reduce two morale-killers in the development world: Confusion and rework. Learn about FDD in Agile.","container-title":"Planview","language":"en-US","title":"What is FDD in Agile?","URL":"https://www.planview.com/resources/articles/fdd-agile/","author":[{"family":"Lynn","given":"Rachaelle"}],"accessed":{"date-parts":[["2022",11,12]]}}}],"schema":"https://github.com/citation-style-language/schema/raw/master/csl-citation.json"} </w:instrText>
      </w:r>
      <w:r w:rsidR="000F6F28">
        <w:fldChar w:fldCharType="separate"/>
      </w:r>
      <w:r w:rsidR="000F6F28" w:rsidRPr="000F6F28">
        <w:rPr>
          <w:rFonts w:ascii="Calibri" w:hAnsi="Calibri" w:cs="Calibri"/>
        </w:rPr>
        <w:t>(Lynn, no date)</w:t>
      </w:r>
      <w:r w:rsidR="000F6F28">
        <w:fldChar w:fldCharType="end"/>
      </w:r>
      <w:ins w:id="434" w:author=" " w:date="2022-11-12T12:07:00Z">
        <w:r w:rsidR="000F6F28">
          <w:t>.</w:t>
        </w:r>
      </w:ins>
      <w:ins w:id="435" w:author=" " w:date="2022-11-12T12:08:00Z">
        <w:r w:rsidR="000F6F28">
          <w:t xml:space="preserve"> </w:t>
        </w:r>
      </w:ins>
      <w:ins w:id="436" w:author=" " w:date="2022-11-12T12:09:00Z">
        <w:r w:rsidR="000F6F28">
          <w:t xml:space="preserve">This methodology – as </w:t>
        </w:r>
      </w:ins>
      <w:ins w:id="437" w:author=" " w:date="2022-11-12T12:19:00Z">
        <w:r w:rsidR="00571035">
          <w:t>the name suggests,</w:t>
        </w:r>
      </w:ins>
      <w:ins w:id="438" w:author=" " w:date="2022-11-12T12:09:00Z">
        <w:r w:rsidR="000F6F28">
          <w:t xml:space="preserve"> </w:t>
        </w:r>
      </w:ins>
      <w:ins w:id="439" w:author=" " w:date="2022-11-12T12:10:00Z">
        <w:r w:rsidR="000F6F28">
          <w:t xml:space="preserve">has a feature focused approach. </w:t>
        </w:r>
      </w:ins>
      <w:ins w:id="440" w:author=" " w:date="2022-11-12T12:11:00Z">
        <w:r w:rsidR="000F6F28">
          <w:t>It is a model-driven, short-iteration process developed around software engineering best practices such as domain object</w:t>
        </w:r>
      </w:ins>
      <w:ins w:id="441" w:author=" " w:date="2022-11-12T12:12:00Z">
        <w:r w:rsidR="000F6F28">
          <w:t xml:space="preserve"> modelling, developing by feature, and code ownership </w:t>
        </w:r>
      </w:ins>
      <w:r w:rsidR="000F6F28">
        <w:fldChar w:fldCharType="begin"/>
      </w:r>
      <w:r w:rsidR="000F6F28">
        <w:instrText xml:space="preserve"> ADDIN ZOTERO_ITEM CSL_CITATION {"citationID":"dSagwmRe","properties":{"formattedCitation":"(Mirzoyan, 2020)","plainCitation":"(Mirzoyan, 2020)","noteIndex":0},"citationItems":[{"id":120,"uris":["http://zotero.org/users/local/Ei0Zp2t7/items/AJVR8SMY"],"itemData":{"id":120,"type":"webpage","abstract":"Discover the best of feature driven development, its methodology, benefits, and advantages. FDD or feature-driven development is an Agile framework.","language":"en","title":"Why should you use a feature-driven development?","URL":"https://aist.global/en/use-a-feature-driven-development","author":[{"family":"Mirzoyan","given":"Vera"}],"accessed":{"date-parts":[["2022",11,9]]},"issued":{"date-parts":[["2020",1,22]]}}}],"schema":"https://github.com/citation-style-language/schema/raw/master/csl-citation.json"} </w:instrText>
      </w:r>
      <w:r w:rsidR="000F6F28">
        <w:fldChar w:fldCharType="separate"/>
      </w:r>
      <w:r w:rsidR="000F6F28" w:rsidRPr="000F6F28">
        <w:rPr>
          <w:rFonts w:ascii="Calibri" w:hAnsi="Calibri" w:cs="Calibri"/>
        </w:rPr>
        <w:t>(Mirzoyan, 2020)</w:t>
      </w:r>
      <w:r w:rsidR="000F6F28">
        <w:fldChar w:fldCharType="end"/>
      </w:r>
      <w:ins w:id="442" w:author=" " w:date="2022-11-12T12:12:00Z">
        <w:r w:rsidR="000F6F28">
          <w:t xml:space="preserve">. </w:t>
        </w:r>
      </w:ins>
    </w:p>
    <w:p w14:paraId="11D2E7CF" w14:textId="77777777" w:rsidR="007F6367" w:rsidRDefault="007F6367" w:rsidP="007F6367">
      <w:pPr>
        <w:keepNext/>
      </w:pPr>
      <w:r>
        <w:rPr>
          <w:noProof/>
          <w:lang w:val="en-GB" w:eastAsia="en-GB"/>
        </w:rPr>
        <w:lastRenderedPageBreak/>
        <w:drawing>
          <wp:inline distT="0" distB="0" distL="0" distR="0" wp14:anchorId="414923CB" wp14:editId="7D0C90EF">
            <wp:extent cx="5731510" cy="2150110"/>
            <wp:effectExtent l="0" t="0" r="2540" b="2540"/>
            <wp:docPr id="20" name="Picture 2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5731510" cy="2150110"/>
                    </a:xfrm>
                    <a:prstGeom prst="rect">
                      <a:avLst/>
                    </a:prstGeom>
                  </pic:spPr>
                </pic:pic>
              </a:graphicData>
            </a:graphic>
          </wp:inline>
        </w:drawing>
      </w:r>
    </w:p>
    <w:p w14:paraId="1BCEC176" w14:textId="619B1EA6" w:rsidR="007F6367" w:rsidRDefault="007F6367" w:rsidP="007F6367">
      <w:pPr>
        <w:pStyle w:val="Caption"/>
      </w:pPr>
      <w:bookmarkStart w:id="443" w:name="_Toc119660210"/>
      <w:r>
        <w:t xml:space="preserve">Figure </w:t>
      </w:r>
      <w:r>
        <w:fldChar w:fldCharType="begin"/>
      </w:r>
      <w:r>
        <w:instrText>SEQ Figure \* ARABIC</w:instrText>
      </w:r>
      <w:r>
        <w:fldChar w:fldCharType="separate"/>
      </w:r>
      <w:r w:rsidR="00022392">
        <w:rPr>
          <w:noProof/>
        </w:rPr>
        <w:t>11</w:t>
      </w:r>
      <w:r>
        <w:fldChar w:fldCharType="end"/>
      </w:r>
      <w:r>
        <w:t xml:space="preserve"> Feature Driven Development</w:t>
      </w:r>
      <w:ins w:id="444" w:author=" " w:date="2022-11-12T11:21:00Z">
        <w:r w:rsidR="00D17832">
          <w:t xml:space="preserve"> </w:t>
        </w:r>
      </w:ins>
      <w:r w:rsidR="00D17832">
        <w:fldChar w:fldCharType="begin"/>
      </w:r>
      <w:r w:rsidR="00D17832">
        <w:instrText xml:space="preserve"> ADDIN ZOTERO_ITEM CSL_CITATION {"citationID":"MQResrRU","properties":{"formattedCitation":"(Mirzoyan, 2020)","plainCitation":"(Mirzoyan, 2020)","noteIndex":0},"citationItems":[{"id":120,"uris":["http://zotero.org/users/local/Ei0Zp2t7/items/AJVR8SMY"],"itemData":{"id":120,"type":"webpage","abstract":"Discover the best of feature driven development, its methodology, benefits, and advantages. FDD or feature-driven development is an Agile framework.","language":"en","title":"Why should you use a feature-driven development?","URL":"https://aist.global/en/use-a-feature-driven-development","author":[{"family":"Mirzoyan","given":"Vera"}],"accessed":{"date-parts":[["2022",11,9]]},"issued":{"date-parts":[["2020",1,22]]}}}],"schema":"https://github.com/citation-style-language/schema/raw/master/csl-citation.json"} </w:instrText>
      </w:r>
      <w:r w:rsidR="00D17832">
        <w:fldChar w:fldCharType="separate"/>
      </w:r>
      <w:r w:rsidR="00D17832" w:rsidRPr="00D17832">
        <w:rPr>
          <w:rFonts w:ascii="Calibri" w:hAnsi="Calibri" w:cs="Calibri"/>
        </w:rPr>
        <w:t>(Mirzoyan, 2020)</w:t>
      </w:r>
      <w:bookmarkEnd w:id="443"/>
      <w:r w:rsidR="00D17832">
        <w:fldChar w:fldCharType="end"/>
      </w:r>
      <w:del w:id="445" w:author=" " w:date="2022-11-12T11:20:00Z">
        <w:r w:rsidDel="00D17832">
          <w:delText xml:space="preserve"> </w:delText>
        </w:r>
        <w:r w:rsidDel="00D17832">
          <w:fldChar w:fldCharType="begin"/>
        </w:r>
        <w:r w:rsidDel="00D17832">
          <w:delInstrText xml:space="preserve"> ADDIN ZOTERO_ITEM CSL_CITATION {"citationID":"FJlYAOaS","properties":{"formattedCitation":"(Global, no date)","plainCitation":"(Global, no date)","noteIndex":0},"citationItems":[{"id":120,"uris":["http://zotero.org/users/local/Ei0Zp2t7/items/AJVR8SMY"],"itemData":{"id":120,"type":"webpage","abstract":"Discover the best of feature driven development, its methodology, benefits, and advantages. FDD or feature-driven development is an Agile framework.","language":"en","title":"Why should you use a feature-driven development?","URL":"https://aist.global/en/use-a-feature-driven-development","author":[{"family":"Global","given":"AIST"}],"accessed":{"date-parts":[["2022",11,9]]}}}],"schema":"https://github.com/citation-style-language/schema/raw/master/csl-citation.json"} </w:delInstrText>
        </w:r>
        <w:r w:rsidDel="00D17832">
          <w:fldChar w:fldCharType="separate"/>
        </w:r>
        <w:r w:rsidRPr="007F6367" w:rsidDel="00D17832">
          <w:rPr>
            <w:rFonts w:ascii="Calibri" w:hAnsi="Calibri" w:cs="Calibri"/>
          </w:rPr>
          <w:delText>(Global, no date)</w:delText>
        </w:r>
        <w:r w:rsidDel="00D17832">
          <w:fldChar w:fldCharType="end"/>
        </w:r>
      </w:del>
    </w:p>
    <w:p w14:paraId="30421F96" w14:textId="77777777" w:rsidR="00DE57CD" w:rsidRDefault="00B73B8E" w:rsidP="00B73B8E">
      <w:pPr>
        <w:rPr>
          <w:ins w:id="446" w:author=" " w:date="2022-11-12T13:01:00Z"/>
        </w:rPr>
      </w:pPr>
      <w:ins w:id="447" w:author=" " w:date="2022-11-12T12:28:00Z">
        <w:r>
          <w:t xml:space="preserve">FDD has a </w:t>
        </w:r>
        <w:proofErr w:type="gramStart"/>
        <w:r>
          <w:t>five step</w:t>
        </w:r>
        <w:proofErr w:type="gramEnd"/>
        <w:r>
          <w:t xml:space="preserve"> process</w:t>
        </w:r>
      </w:ins>
      <w:ins w:id="448" w:author=" " w:date="2022-11-12T12:30:00Z">
        <w:r>
          <w:t xml:space="preserve"> as shown in figure 11. </w:t>
        </w:r>
        <w:proofErr w:type="gramStart"/>
        <w:r>
          <w:t>Firstly</w:t>
        </w:r>
        <w:proofErr w:type="gramEnd"/>
        <w:r>
          <w:t xml:space="preserve"> an overall model is </w:t>
        </w:r>
      </w:ins>
      <w:ins w:id="449" w:author=" " w:date="2022-11-12T12:31:00Z">
        <w:r>
          <w:t>designed and developed. The</w:t>
        </w:r>
      </w:ins>
      <w:ins w:id="450" w:author=" " w:date="2022-11-12T12:33:00Z">
        <w:r>
          <w:t xml:space="preserve"> model is then broken down into a list of the features which are required </w:t>
        </w:r>
      </w:ins>
      <w:ins w:id="451" w:author=" " w:date="2022-11-12T12:34:00Z">
        <w:r>
          <w:t>for the project</w:t>
        </w:r>
      </w:ins>
      <w:ins w:id="452" w:author=" " w:date="2022-11-12T12:39:00Z">
        <w:r w:rsidR="000B4D83">
          <w:t xml:space="preserve">. </w:t>
        </w:r>
      </w:ins>
      <w:ins w:id="453" w:author=" " w:date="2022-11-12T12:40:00Z">
        <w:r w:rsidR="000B4D83">
          <w:t xml:space="preserve">A plan </w:t>
        </w:r>
      </w:ins>
      <w:ins w:id="454" w:author=" " w:date="2022-11-12T12:50:00Z">
        <w:r w:rsidR="00D71C39">
          <w:t xml:space="preserve">will then be made of the order in which the </w:t>
        </w:r>
      </w:ins>
      <w:ins w:id="455" w:author=" " w:date="2022-11-12T12:51:00Z">
        <w:r w:rsidR="00D71C39">
          <w:t xml:space="preserve">features will be developed, considering factors such as </w:t>
        </w:r>
      </w:ins>
      <w:ins w:id="456" w:author=" " w:date="2022-11-12T12:52:00Z">
        <w:r w:rsidR="00D71C39">
          <w:t>difficulty, value or urgency of the feature</w:t>
        </w:r>
      </w:ins>
      <w:ins w:id="457" w:author=" " w:date="2022-11-12T12:53:00Z">
        <w:r w:rsidR="00D71C39">
          <w:t>, or estimated development times. The first feature</w:t>
        </w:r>
      </w:ins>
      <w:ins w:id="458" w:author=" " w:date="2022-11-12T12:54:00Z">
        <w:r w:rsidR="00D71C39">
          <w:t xml:space="preserve"> is then designed and built, continuing the design and build steps for each feature in the list</w:t>
        </w:r>
      </w:ins>
      <w:ins w:id="459" w:author=" " w:date="2022-11-12T12:55:00Z">
        <w:r w:rsidR="00D71C39">
          <w:t>. The design, build phase occurs in b</w:t>
        </w:r>
      </w:ins>
      <w:ins w:id="460" w:author=" " w:date="2022-11-12T12:56:00Z">
        <w:r w:rsidR="00D71C39">
          <w:t>i-weekly cycles.</w:t>
        </w:r>
      </w:ins>
      <w:ins w:id="461" w:author=" " w:date="2022-11-12T13:01:00Z">
        <w:r w:rsidR="00DE57CD">
          <w:t xml:space="preserve"> </w:t>
        </w:r>
      </w:ins>
    </w:p>
    <w:p w14:paraId="5D4844F8" w14:textId="5CAA2B3B" w:rsidR="00B73B8E" w:rsidRPr="007F6367" w:rsidDel="00C060DD" w:rsidRDefault="00DE57CD" w:rsidP="00B73B8E">
      <w:pPr>
        <w:rPr>
          <w:del w:id="462" w:author=" " w:date="2022-11-14T18:45:00Z"/>
        </w:rPr>
      </w:pPr>
      <w:ins w:id="463" w:author=" " w:date="2022-11-12T13:03:00Z">
        <w:r>
          <w:t xml:space="preserve">The feature focused approach of this methodology </w:t>
        </w:r>
      </w:ins>
      <w:ins w:id="464" w:author=" " w:date="2022-11-12T13:04:00Z">
        <w:r>
          <w:t>would be well-suited for this project</w:t>
        </w:r>
      </w:ins>
      <w:ins w:id="465" w:author=" " w:date="2022-11-12T13:13:00Z">
        <w:r w:rsidR="001F07D4">
          <w:t xml:space="preserve">s’ </w:t>
        </w:r>
      </w:ins>
      <w:ins w:id="466" w:author=" " w:date="2022-11-12T13:04:00Z">
        <w:r>
          <w:t>implementatio</w:t>
        </w:r>
      </w:ins>
      <w:ins w:id="467" w:author=" " w:date="2022-11-12T13:06:00Z">
        <w:r>
          <w:t>n, as it provides clear goals for each iteration.</w:t>
        </w:r>
      </w:ins>
      <w:ins w:id="468" w:author=" " w:date="2022-11-12T13:09:00Z">
        <w:r w:rsidR="001F07D4">
          <w:t xml:space="preserve"> </w:t>
        </w:r>
      </w:ins>
      <w:ins w:id="469" w:author=" " w:date="2022-11-12T13:10:00Z">
        <w:r w:rsidR="001F07D4">
          <w:t xml:space="preserve">Breaking down the project </w:t>
        </w:r>
      </w:ins>
      <w:ins w:id="470" w:author=" " w:date="2022-11-12T13:13:00Z">
        <w:r w:rsidR="001F07D4">
          <w:t>into</w:t>
        </w:r>
      </w:ins>
      <w:ins w:id="471" w:author=" " w:date="2022-11-12T13:10:00Z">
        <w:r w:rsidR="001F07D4">
          <w:t xml:space="preserve"> features will</w:t>
        </w:r>
      </w:ins>
      <w:ins w:id="472" w:author=" " w:date="2022-11-12T13:11:00Z">
        <w:r w:rsidR="001F07D4">
          <w:t xml:space="preserve"> </w:t>
        </w:r>
      </w:ins>
      <w:ins w:id="473" w:author=" " w:date="2022-11-12T13:13:00Z">
        <w:r w:rsidR="001F07D4">
          <w:t>im</w:t>
        </w:r>
      </w:ins>
      <w:ins w:id="474" w:author=" " w:date="2022-11-12T13:14:00Z">
        <w:r w:rsidR="001F07D4">
          <w:t>prove the efficiency of</w:t>
        </w:r>
      </w:ins>
      <w:ins w:id="475" w:author=" " w:date="2022-11-12T13:11:00Z">
        <w:r w:rsidR="001F07D4">
          <w:t xml:space="preserve"> planning out the</w:t>
        </w:r>
      </w:ins>
      <w:ins w:id="476" w:author=" " w:date="2022-11-12T13:14:00Z">
        <w:r w:rsidR="001F07D4">
          <w:t xml:space="preserve"> project</w:t>
        </w:r>
      </w:ins>
      <w:ins w:id="477" w:author=" " w:date="2022-11-12T13:11:00Z">
        <w:r w:rsidR="001F07D4">
          <w:t xml:space="preserve"> timeline</w:t>
        </w:r>
      </w:ins>
      <w:ins w:id="478" w:author=" " w:date="2022-11-12T13:12:00Z">
        <w:r w:rsidR="001F07D4">
          <w:t xml:space="preserve">. It will also ensure flexibility in the development process due to </w:t>
        </w:r>
      </w:ins>
      <w:ins w:id="479" w:author=" " w:date="2022-11-12T13:14:00Z">
        <w:r w:rsidR="001F07D4">
          <w:t>its</w:t>
        </w:r>
      </w:ins>
      <w:ins w:id="480" w:author=" " w:date="2022-11-12T13:12:00Z">
        <w:r w:rsidR="001F07D4">
          <w:t xml:space="preserve"> agile </w:t>
        </w:r>
      </w:ins>
      <w:ins w:id="481" w:author=" " w:date="2022-11-12T13:13:00Z">
        <w:r w:rsidR="001F07D4">
          <w:t xml:space="preserve">nature. </w:t>
        </w:r>
      </w:ins>
    </w:p>
    <w:p w14:paraId="401029DE" w14:textId="77777777" w:rsidR="007B63DE" w:rsidRPr="007B63DE" w:rsidRDefault="007B63DE" w:rsidP="007B63DE"/>
    <w:p w14:paraId="4722F913" w14:textId="4CD449BB" w:rsidR="009B697E" w:rsidRDefault="00D34EAE" w:rsidP="009B697E">
      <w:pPr>
        <w:pStyle w:val="Heading2"/>
        <w:rPr>
          <w:ins w:id="482" w:author=" " w:date="2022-11-12T14:38:00Z"/>
        </w:rPr>
      </w:pPr>
      <w:bookmarkStart w:id="483" w:name="_Toc120625706"/>
      <w:r>
        <w:t xml:space="preserve">3.3. </w:t>
      </w:r>
      <w:r w:rsidR="00442885">
        <w:tab/>
      </w:r>
      <w:r w:rsidR="00604B8B">
        <w:t>Overview of System</w:t>
      </w:r>
      <w:bookmarkEnd w:id="483"/>
    </w:p>
    <w:p w14:paraId="071D5E08" w14:textId="3CB3C5AC" w:rsidR="00DC60D2" w:rsidRDefault="00DC60D2" w:rsidP="00DC60D2">
      <w:pPr>
        <w:rPr>
          <w:ins w:id="484" w:author=" " w:date="2022-11-12T14:40:00Z"/>
        </w:rPr>
      </w:pPr>
    </w:p>
    <w:p w14:paraId="58BDBA4B" w14:textId="68A4C0B5" w:rsidR="00B218BE" w:rsidRDefault="00E54518">
      <w:pPr>
        <w:rPr>
          <w:ins w:id="485" w:author=" " w:date="2022-11-12T15:19:00Z"/>
        </w:rPr>
        <w:pPrChange w:id="486" w:author=" " w:date="2022-11-12T15:19:00Z">
          <w:pPr>
            <w:keepNext/>
          </w:pPr>
        </w:pPrChange>
      </w:pPr>
      <w:ins w:id="487" w:author=" " w:date="2022-11-12T15:01:00Z">
        <w:r>
          <w:t>The projec</w:t>
        </w:r>
      </w:ins>
      <w:ins w:id="488" w:author=" " w:date="2022-11-12T15:02:00Z">
        <w:r>
          <w:t xml:space="preserve">t will implement a three-tier architecture. A </w:t>
        </w:r>
        <w:proofErr w:type="gramStart"/>
        <w:r>
          <w:t>three tier</w:t>
        </w:r>
        <w:proofErr w:type="gramEnd"/>
        <w:r>
          <w:t xml:space="preserve"> architecture</w:t>
        </w:r>
      </w:ins>
      <w:ins w:id="489" w:author=" " w:date="2022-11-12T15:06:00Z">
        <w:r>
          <w:t xml:space="preserve"> breaks down an application into three layers; the </w:t>
        </w:r>
      </w:ins>
      <w:ins w:id="490" w:author=" " w:date="2022-11-12T15:02:00Z">
        <w:r>
          <w:t xml:space="preserve">presentation </w:t>
        </w:r>
      </w:ins>
      <w:ins w:id="491" w:author=" " w:date="2022-11-12T15:44:00Z">
        <w:r w:rsidR="001844D0">
          <w:t>tier</w:t>
        </w:r>
      </w:ins>
      <w:ins w:id="492" w:author=" " w:date="2022-11-12T15:02:00Z">
        <w:r>
          <w:t xml:space="preserve">, the </w:t>
        </w:r>
      </w:ins>
      <w:ins w:id="493" w:author=" " w:date="2022-11-12T15:05:00Z">
        <w:r>
          <w:t xml:space="preserve">application </w:t>
        </w:r>
      </w:ins>
      <w:ins w:id="494" w:author=" " w:date="2022-11-12T15:44:00Z">
        <w:r w:rsidR="001844D0">
          <w:t xml:space="preserve">tier </w:t>
        </w:r>
      </w:ins>
      <w:ins w:id="495" w:author=" " w:date="2022-11-12T15:05:00Z">
        <w:r>
          <w:t xml:space="preserve">and the database </w:t>
        </w:r>
      </w:ins>
      <w:ins w:id="496" w:author=" " w:date="2022-11-12T15:44:00Z">
        <w:r w:rsidR="001844D0">
          <w:t>tier</w:t>
        </w:r>
      </w:ins>
      <w:ins w:id="497" w:author=" " w:date="2022-11-12T15:05:00Z">
        <w:r>
          <w:t xml:space="preserve">. </w:t>
        </w:r>
      </w:ins>
      <w:ins w:id="498" w:author=" " w:date="2022-11-12T15:08:00Z">
        <w:r>
          <w:t>Divid</w:t>
        </w:r>
      </w:ins>
      <w:ins w:id="499" w:author=" " w:date="2022-11-12T15:09:00Z">
        <w:r>
          <w:t xml:space="preserve">ing the application into three parts, means each section can be altered or updated, without having an impact on the other </w:t>
        </w:r>
      </w:ins>
      <w:ins w:id="500" w:author=" " w:date="2022-11-12T15:44:00Z">
        <w:r w:rsidR="001844D0">
          <w:t>tiers</w:t>
        </w:r>
      </w:ins>
      <w:ins w:id="501" w:author=" " w:date="2022-11-12T15:09:00Z">
        <w:r>
          <w:t>.</w:t>
        </w:r>
      </w:ins>
      <w:ins w:id="502" w:author=" " w:date="2022-11-12T15:10:00Z">
        <w:r>
          <w:t xml:space="preserve"> </w:t>
        </w:r>
        <w:r w:rsidR="00B218BE">
          <w:t>Implementing a three-tier architecture also improves h</w:t>
        </w:r>
      </w:ins>
      <w:ins w:id="503" w:author=" " w:date="2022-11-12T15:11:00Z">
        <w:r w:rsidR="00B218BE">
          <w:t xml:space="preserve">orizontal scalability, performance and availability </w:t>
        </w:r>
      </w:ins>
      <w:r w:rsidR="00B218BE">
        <w:fldChar w:fldCharType="begin"/>
      </w:r>
      <w:r w:rsidR="00B218BE">
        <w:instrText xml:space="preserve"> ADDIN ZOTERO_ITEM CSL_CITATION {"citationID":"nfzAwJF2","properties":{"formattedCitation":"(Contributor, 2021)","plainCitation":"(Contributor, 2021)","noteIndex":0},"citationItems":[{"id":136,"uris":["http://zotero.org/users/local/Ei0Zp2t7/items/MCW6TSCA"],"itemData":{"id":136,"type":"webpage","abstract":"A 3-tier application architecture is a client-server implementation that uses a presentation tier, application tier and data tier to organize app design.","container-title":"SearchSoftwareQuality","language":"en","title":"What is a 3-Tier Application Architecture? Definition from SearchSoftwareQuality","title-short":"What is a 3-Tier Application Architecture?","URL":"https://www.techtarget.com/searchsoftwarequality/definition/3-tier-application","author":[{"family":"Contributor","given":"Techtarget"}],"accessed":{"date-parts":[["2022",11,12]]},"issued":{"date-parts":[["2021",10]]}}}],"schema":"https://github.com/citation-style-language/schema/raw/master/csl-citation.json"} </w:instrText>
      </w:r>
      <w:r w:rsidR="00B218BE">
        <w:fldChar w:fldCharType="separate"/>
      </w:r>
      <w:r w:rsidR="00B218BE" w:rsidRPr="00B218BE">
        <w:rPr>
          <w:rFonts w:ascii="Calibri" w:hAnsi="Calibri" w:cs="Calibri"/>
        </w:rPr>
        <w:t>(Contributor, 2021)</w:t>
      </w:r>
      <w:r w:rsidR="00B218BE">
        <w:fldChar w:fldCharType="end"/>
      </w:r>
      <w:ins w:id="504" w:author=" " w:date="2022-11-12T15:11:00Z">
        <w:r w:rsidR="00B218BE">
          <w:t>.</w:t>
        </w:r>
      </w:ins>
    </w:p>
    <w:p w14:paraId="5961CF52" w14:textId="5A1AFF37" w:rsidR="00B218BE" w:rsidRDefault="00B218BE">
      <w:pPr>
        <w:keepNext/>
        <w:rPr>
          <w:ins w:id="505" w:author=" " w:date="2022-11-12T15:19:00Z"/>
        </w:rPr>
        <w:pPrChange w:id="506" w:author=" " w:date="2022-11-12T15:19:00Z">
          <w:pPr/>
        </w:pPrChange>
      </w:pPr>
      <w:ins w:id="507" w:author=" " w:date="2022-11-12T15:19:00Z">
        <w:r>
          <w:rPr>
            <w:noProof/>
          </w:rPr>
          <w:drawing>
            <wp:inline distT="0" distB="0" distL="0" distR="0" wp14:anchorId="668E8F3B" wp14:editId="132CF909">
              <wp:extent cx="5410200" cy="2297430"/>
              <wp:effectExtent l="0" t="0" r="0" b="762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26">
                        <a:extLst>
                          <a:ext uri="{28A0092B-C50C-407E-A947-70E740481C1C}">
                            <a14:useLocalDpi xmlns:a14="http://schemas.microsoft.com/office/drawing/2010/main" val="0"/>
                          </a:ext>
                        </a:extLst>
                      </a:blip>
                      <a:srcRect t="16250"/>
                      <a:stretch/>
                    </pic:blipFill>
                    <pic:spPr bwMode="auto">
                      <a:xfrm>
                        <a:off x="0" y="0"/>
                        <a:ext cx="5410200" cy="2297430"/>
                      </a:xfrm>
                      <a:prstGeom prst="rect">
                        <a:avLst/>
                      </a:prstGeom>
                      <a:ln>
                        <a:noFill/>
                      </a:ln>
                      <a:extLst>
                        <a:ext uri="{53640926-AAD7-44D8-BBD7-CCE9431645EC}">
                          <a14:shadowObscured xmlns:a14="http://schemas.microsoft.com/office/drawing/2010/main"/>
                        </a:ext>
                      </a:extLst>
                    </pic:spPr>
                  </pic:pic>
                </a:graphicData>
              </a:graphic>
            </wp:inline>
          </w:drawing>
        </w:r>
      </w:ins>
    </w:p>
    <w:p w14:paraId="185B4FF6" w14:textId="53A812FA" w:rsidR="00B218BE" w:rsidRDefault="00B218BE" w:rsidP="00B218BE">
      <w:pPr>
        <w:pStyle w:val="Caption"/>
        <w:rPr>
          <w:ins w:id="508" w:author=" " w:date="2022-11-12T15:19:00Z"/>
        </w:rPr>
      </w:pPr>
      <w:bookmarkStart w:id="509" w:name="_Toc119660211"/>
      <w:ins w:id="510" w:author=" " w:date="2022-11-12T15:19:00Z">
        <w:r>
          <w:t xml:space="preserve">Figure </w:t>
        </w:r>
        <w:r>
          <w:fldChar w:fldCharType="begin"/>
        </w:r>
        <w:r>
          <w:instrText xml:space="preserve"> SEQ Figure \* ARABIC </w:instrText>
        </w:r>
      </w:ins>
      <w:r>
        <w:fldChar w:fldCharType="separate"/>
      </w:r>
      <w:r w:rsidR="00022392">
        <w:rPr>
          <w:noProof/>
        </w:rPr>
        <w:t>12</w:t>
      </w:r>
      <w:ins w:id="511" w:author=" " w:date="2022-11-12T15:19:00Z">
        <w:r>
          <w:fldChar w:fldCharType="end"/>
        </w:r>
        <w:r>
          <w:t xml:space="preserve"> Three-tier Architecture</w:t>
        </w:r>
      </w:ins>
      <w:r>
        <w:fldChar w:fldCharType="begin"/>
      </w:r>
      <w:r>
        <w:instrText xml:space="preserve"> ADDIN ZOTERO_ITEM CSL_CITATION {"citationID":"FP0aX9vR","properties":{"formattedCitation":"(Pandey, 2018)","plainCitation":"(Pandey, 2018)","noteIndex":0},"citationItems":[{"id":132,"uris":["http://zotero.org/users/local/Ei0Zp2t7/items/WG9B69FP"],"itemData":{"id":132,"type":"post-weblog","abstract":"Hi Guys! This is my very first blog and the reason I am here today and will be in future, is to share my technical experiences, learn…","container-title":"CoffeeTechAndMe","language":"en","title":"THREE TIER ARCHITECTURE : THE BEGINNING","title-short":"THREE TIER ARCHITECTURE","URL":"https://medium.com/coffeetechandme/three-tier-architecture-the-beginning-2d2f6063fa1e","author":[{"family":"Pandey","given":"Surabhi"}],"accessed":{"date-parts":[["2022",11,12]]},"issued":{"date-parts":[["2018",2,11]]}}}],"schema":"https://github.com/citation-style-language/schema/raw/master/csl-citation.json"} </w:instrText>
      </w:r>
      <w:r>
        <w:fldChar w:fldCharType="separate"/>
      </w:r>
      <w:r w:rsidRPr="00B218BE">
        <w:rPr>
          <w:rFonts w:ascii="Calibri" w:hAnsi="Calibri" w:cs="Calibri"/>
        </w:rPr>
        <w:t>(Pandey, 2018)</w:t>
      </w:r>
      <w:bookmarkEnd w:id="509"/>
      <w:r>
        <w:fldChar w:fldCharType="end"/>
      </w:r>
    </w:p>
    <w:p w14:paraId="655B4B43" w14:textId="6ACFBF25" w:rsidR="00DC60D2" w:rsidDel="00B218BE" w:rsidRDefault="006F1277" w:rsidP="00B218BE">
      <w:pPr>
        <w:rPr>
          <w:del w:id="512" w:author=" " w:date="2022-11-12T15:04:00Z"/>
        </w:rPr>
      </w:pPr>
      <w:del w:id="513" w:author=" " w:date="2022-11-12T15:04:00Z">
        <w:r w:rsidDel="00E54518">
          <w:lastRenderedPageBreak/>
          <w:fldChar w:fldCharType="begin"/>
        </w:r>
        <w:r w:rsidDel="00E54518">
          <w:delInstrText xml:space="preserve"> ADDIN ZOTERO_ITEM CSL_CITATION {"citationID":"L3JkMqrY","properties":{"formattedCitation":"(Le, 2022)","plainCitation":"(Le, 2022)","noteIndex":0},"citationItems":[{"id":134,"uris":["http://zotero.org/users/local/Ei0Zp2t7/items/25HVDEMK"],"itemData":{"id":134,"type":"webpage","abstract":"Welcome back to my Medium. This week I will be creating a three-tier architecture on AWS.","container-title":"Medium","language":"en","title":"Let’s create 3 Tier Architecture with AWS","URL":"https://awstip.com/lets-create-3-tier-architecture-with-aws-6c836bddc023","author":[{"family":"Le","given":"Huy"}],"accessed":{"date-parts":[["2022",11,12]]},"issued":{"date-parts":[["2022",7,23]]}}}],"schema":"https://github.com/citation-style-language/schema/raw/master/csl-citation.json"} </w:delInstrText>
        </w:r>
        <w:r w:rsidDel="00E54518">
          <w:fldChar w:fldCharType="separate"/>
        </w:r>
        <w:r w:rsidRPr="00B218BE" w:rsidDel="00E54518">
          <w:rPr>
            <w:rFonts w:ascii="Calibri" w:hAnsi="Calibri" w:cs="Calibri"/>
            <w:sz w:val="18"/>
          </w:rPr>
          <w:delText>(Le, 2022)</w:delText>
        </w:r>
        <w:r w:rsidDel="00E54518">
          <w:fldChar w:fldCharType="end"/>
        </w:r>
      </w:del>
      <w:del w:id="514" w:author=" " w:date="2022-11-12T14:53:00Z">
        <w:r w:rsidR="00DC60D2" w:rsidDel="006F1277">
          <w:fldChar w:fldCharType="begin"/>
        </w:r>
        <w:r w:rsidR="00DC60D2" w:rsidDel="006F1277">
          <w:delInstrText xml:space="preserve"> ADDIN ZOTERO_ITEM CSL_CITATION {"citationID":"olmb7Yse","properties":{"formattedCitation":"(Pandey, 2018)","plainCitation":"(Pandey, 2018)","noteIndex":0},"citationItems":[{"id":132,"uris":["http://zotero.org/users/local/Ei0Zp2t7/items/WG9B69FP"],"itemData":{"id":132,"type":"post-weblog","abstract":"Hi Guys! This is my very first blog and the reason I am here today and will be in future, is to share my technical experiences, learn…","container-title":"CoffeeTechAndMe","language":"en","title":"THREE TIER ARCHITECTURE : THE BEGINNING","title-short":"THREE TIER ARCHITECTURE","URL":"https://medium.com/coffeetechandme/three-tier-architecture-the-beginning-2d2f6063fa1e","author":[{"family":"Pandey","given":"Surabhi"}],"accessed":{"date-parts":[["2022",11,12]]},"issued":{"date-parts":[["2018",2,11]]}}}],"schema":"https://github.com/citation-style-language/schema/raw/master/csl-citation.json"} </w:delInstrText>
        </w:r>
        <w:r w:rsidR="00DC60D2" w:rsidDel="006F1277">
          <w:fldChar w:fldCharType="separate"/>
        </w:r>
        <w:r w:rsidR="00DC60D2" w:rsidRPr="00B218BE" w:rsidDel="006F1277">
          <w:rPr>
            <w:rFonts w:ascii="Calibri" w:hAnsi="Calibri" w:cs="Calibri"/>
            <w:sz w:val="18"/>
          </w:rPr>
          <w:delText>(Pandey, 2018)</w:delText>
        </w:r>
        <w:r w:rsidR="00DC60D2" w:rsidDel="006F1277">
          <w:fldChar w:fldCharType="end"/>
        </w:r>
      </w:del>
      <w:del w:id="515" w:author=" " w:date="2022-11-12T15:13:00Z">
        <w:r w:rsidR="00B218BE" w:rsidRPr="00B218BE" w:rsidDel="00B218BE">
          <w:rPr>
            <w:i/>
            <w:iCs/>
            <w:color w:val="44546A" w:themeColor="text2"/>
            <w:sz w:val="18"/>
            <w:szCs w:val="18"/>
          </w:rPr>
          <w:fldChar w:fldCharType="begin"/>
        </w:r>
        <w:r w:rsidR="00B218BE" w:rsidRPr="00B218BE" w:rsidDel="00B218BE">
          <w:rPr>
            <w:i/>
            <w:iCs/>
          </w:rPr>
          <w:delInstrText xml:space="preserve"> ADDIN ZOTERO_ITEM CSL_CITATION {"citationID":"4gI9CqRX","properties":{"formattedCitation":"(Contributor, 2021)","plainCitation":"(Contributor, 2021)","noteIndex":0},"citationItems":[{"id":136,"uris":["http://zotero.org/users/local/Ei0Zp2t7/items/MCW6TSCA"],"itemData":{"id":136,"type":"webpage","abstract":"A 3-tier application architecture is a client-server implementation that uses a presentation tier, application tier and data tier to organize app design.","container-title":"SearchSoftwareQuality","language":"en","title":"What is a 3-Tier Application Architecture? Definition from SearchSoftwareQuality","title-short":"What is a 3-Tier Application Architecture?","URL":"https://www.techtarget.com/searchsoftwarequality/definition/3-tier-application","author":[{"family":"Contributor","given":"Techtarget"}],"accessed":{"date-parts":[["2022",11,12]]},"issued":{"date-parts":[["2021",10]]}}}],"schema":"https://github.com/citation-style-language/schema/raw/master/csl-citation.json"} </w:delInstrText>
        </w:r>
        <w:r w:rsidR="00B218BE" w:rsidRPr="00B218BE" w:rsidDel="00B218BE">
          <w:rPr>
            <w:i/>
            <w:iCs/>
            <w:color w:val="44546A" w:themeColor="text2"/>
            <w:sz w:val="18"/>
            <w:szCs w:val="18"/>
          </w:rPr>
          <w:fldChar w:fldCharType="separate"/>
        </w:r>
        <w:r w:rsidR="00B218BE" w:rsidRPr="00B218BE" w:rsidDel="00B218BE">
          <w:rPr>
            <w:rFonts w:ascii="Calibri" w:hAnsi="Calibri" w:cs="Calibri"/>
            <w:sz w:val="18"/>
          </w:rPr>
          <w:delText>(Contributor, 2021)</w:delText>
        </w:r>
        <w:r w:rsidR="00B218BE" w:rsidRPr="00B218BE" w:rsidDel="00B218BE">
          <w:rPr>
            <w:i/>
            <w:iCs/>
            <w:color w:val="44546A" w:themeColor="text2"/>
            <w:sz w:val="18"/>
            <w:szCs w:val="18"/>
          </w:rPr>
          <w:fldChar w:fldCharType="end"/>
        </w:r>
      </w:del>
    </w:p>
    <w:p w14:paraId="678E2B8C" w14:textId="62810082" w:rsidR="008F7F6B" w:rsidRDefault="006C5718" w:rsidP="00B218BE">
      <w:pPr>
        <w:rPr>
          <w:ins w:id="516" w:author=" " w:date="2022-11-12T15:36:00Z"/>
        </w:rPr>
      </w:pPr>
      <w:ins w:id="517" w:author=" " w:date="2022-11-12T15:23:00Z">
        <w:r>
          <w:t xml:space="preserve">The presentation </w:t>
        </w:r>
      </w:ins>
      <w:ins w:id="518" w:author=" " w:date="2022-11-12T15:44:00Z">
        <w:r w:rsidR="001844D0">
          <w:t xml:space="preserve">tier </w:t>
        </w:r>
      </w:ins>
      <w:ins w:id="519" w:author=" " w:date="2022-11-12T15:23:00Z">
        <w:r>
          <w:t xml:space="preserve">is </w:t>
        </w:r>
      </w:ins>
      <w:ins w:id="520" w:author=" " w:date="2022-11-12T15:25:00Z">
        <w:r>
          <w:t xml:space="preserve">the </w:t>
        </w:r>
      </w:ins>
      <w:ins w:id="521" w:author=" " w:date="2022-11-12T15:44:00Z">
        <w:r w:rsidR="001844D0">
          <w:t xml:space="preserve">tier </w:t>
        </w:r>
      </w:ins>
      <w:ins w:id="522" w:author=" " w:date="2022-11-12T15:25:00Z">
        <w:r>
          <w:t>in which an end user communicates with the application</w:t>
        </w:r>
      </w:ins>
      <w:ins w:id="523" w:author=" " w:date="2022-11-12T15:26:00Z">
        <w:r>
          <w:t xml:space="preserve">, using the user interface. Information is displayed </w:t>
        </w:r>
      </w:ins>
      <w:ins w:id="524" w:author=" " w:date="2022-11-12T15:28:00Z">
        <w:r>
          <w:t xml:space="preserve">from the application </w:t>
        </w:r>
      </w:ins>
      <w:ins w:id="525" w:author=" " w:date="2022-11-12T15:26:00Z">
        <w:r>
          <w:t xml:space="preserve">to the user on the user </w:t>
        </w:r>
      </w:ins>
      <w:r w:rsidR="00E75632">
        <w:t>interface or</w:t>
      </w:r>
      <w:ins w:id="526" w:author=" " w:date="2022-11-12T15:27:00Z">
        <w:r>
          <w:t xml:space="preserve"> gathered from the user through input from a mouse or keyboard</w:t>
        </w:r>
      </w:ins>
      <w:ins w:id="527" w:author=" " w:date="2022-11-12T15:28:00Z">
        <w:r>
          <w:t xml:space="preserve"> and passed to the application</w:t>
        </w:r>
      </w:ins>
      <w:ins w:id="528" w:author=" " w:date="2022-11-12T15:27:00Z">
        <w:r>
          <w:t>.</w:t>
        </w:r>
      </w:ins>
      <w:ins w:id="529" w:author=" " w:date="2022-11-12T15:28:00Z">
        <w:r>
          <w:t xml:space="preserve"> The front end of this application will be developed using React.js</w:t>
        </w:r>
      </w:ins>
      <w:ins w:id="530" w:author=" " w:date="2022-11-12T15:35:00Z">
        <w:r w:rsidR="008F7F6B">
          <w:t>.</w:t>
        </w:r>
      </w:ins>
    </w:p>
    <w:p w14:paraId="29E26025" w14:textId="77777777" w:rsidR="002E203E" w:rsidRDefault="008F7F6B" w:rsidP="00B218BE">
      <w:pPr>
        <w:rPr>
          <w:ins w:id="531" w:author=" " w:date="2022-11-12T15:57:00Z"/>
        </w:rPr>
      </w:pPr>
      <w:ins w:id="532" w:author=" " w:date="2022-11-12T15:36:00Z">
        <w:r>
          <w:t xml:space="preserve">The application </w:t>
        </w:r>
      </w:ins>
      <w:ins w:id="533" w:author=" " w:date="2022-11-12T15:44:00Z">
        <w:r w:rsidR="001844D0">
          <w:t>tier</w:t>
        </w:r>
      </w:ins>
      <w:ins w:id="534" w:author=" " w:date="2022-11-12T15:46:00Z">
        <w:r w:rsidR="001844D0">
          <w:t xml:space="preserve"> i</w:t>
        </w:r>
      </w:ins>
      <w:ins w:id="535" w:author=" " w:date="2022-11-12T15:47:00Z">
        <w:r w:rsidR="001844D0">
          <w:t>s</w:t>
        </w:r>
      </w:ins>
      <w:ins w:id="536" w:author=" " w:date="2022-11-12T15:46:00Z">
        <w:r w:rsidR="001844D0">
          <w:t xml:space="preserve"> the middle tier of the application. </w:t>
        </w:r>
      </w:ins>
      <w:ins w:id="537" w:author=" " w:date="2022-11-12T15:47:00Z">
        <w:r w:rsidR="001844D0">
          <w:t xml:space="preserve">This tier is the core of the application as it </w:t>
        </w:r>
      </w:ins>
      <w:ins w:id="538" w:author=" " w:date="2022-11-12T15:48:00Z">
        <w:r w:rsidR="001844D0">
          <w:t>contains the business logic to support the applications</w:t>
        </w:r>
      </w:ins>
      <w:ins w:id="539" w:author=" " w:date="2022-11-12T15:49:00Z">
        <w:r w:rsidR="001844D0">
          <w:t xml:space="preserve"> functions </w:t>
        </w:r>
      </w:ins>
      <w:r w:rsidR="001844D0">
        <w:fldChar w:fldCharType="begin"/>
      </w:r>
      <w:r w:rsidR="001844D0">
        <w:instrText xml:space="preserve"> ADDIN ZOTERO_ITEM CSL_CITATION {"citationID":"GCE1qlm8","properties":{"formattedCitation":"(Contributor, 2021)","plainCitation":"(Contributor, 2021)","noteIndex":0},"citationItems":[{"id":136,"uris":["http://zotero.org/users/local/Ei0Zp2t7/items/MCW6TSCA"],"itemData":{"id":136,"type":"webpage","abstract":"A 3-tier application architecture is a client-server implementation that uses a presentation tier, application tier and data tier to organize app design.","container-title":"SearchSoftwareQuality","language":"en","title":"What is a 3-Tier Application Architecture? Definition from SearchSoftwareQuality","title-short":"What is a 3-Tier Application Architecture?","URL":"https://www.techtarget.com/searchsoftwarequality/definition/3-tier-application","author":[{"family":"Contributor","given":"Techtarget"}],"accessed":{"date-parts":[["2022",11,12]]},"issued":{"date-parts":[["2021",10]]}}}],"schema":"https://github.com/citation-style-language/schema/raw/master/csl-citation.json"} </w:instrText>
      </w:r>
      <w:r w:rsidR="001844D0">
        <w:fldChar w:fldCharType="separate"/>
      </w:r>
      <w:r w:rsidR="001844D0" w:rsidRPr="001844D0">
        <w:rPr>
          <w:rFonts w:ascii="Calibri" w:hAnsi="Calibri" w:cs="Calibri"/>
        </w:rPr>
        <w:t>(Contributor, 2021)</w:t>
      </w:r>
      <w:r w:rsidR="001844D0">
        <w:fldChar w:fldCharType="end"/>
      </w:r>
      <w:ins w:id="540" w:author=" " w:date="2022-11-12T15:49:00Z">
        <w:r w:rsidR="001844D0">
          <w:t xml:space="preserve">. It will provide the </w:t>
        </w:r>
      </w:ins>
      <w:ins w:id="541" w:author=" " w:date="2022-11-12T15:50:00Z">
        <w:r w:rsidR="001844D0">
          <w:t>functionality for users to register, login, upload files etc.</w:t>
        </w:r>
      </w:ins>
      <w:ins w:id="542" w:author=" " w:date="2022-11-12T15:51:00Z">
        <w:r w:rsidR="001844D0">
          <w:t xml:space="preserve"> </w:t>
        </w:r>
      </w:ins>
      <w:ins w:id="543" w:author=" " w:date="2022-11-12T15:53:00Z">
        <w:r w:rsidR="001844D0">
          <w:t>This tier will be implemented using Node</w:t>
        </w:r>
        <w:r w:rsidR="002E203E">
          <w:t>.js</w:t>
        </w:r>
      </w:ins>
      <w:ins w:id="544" w:author=" " w:date="2022-11-12T15:55:00Z">
        <w:r w:rsidR="002E203E">
          <w:t xml:space="preserve"> server with Express server-side framework running inside of it.</w:t>
        </w:r>
      </w:ins>
    </w:p>
    <w:p w14:paraId="3EE4ECEC" w14:textId="31B9D0DE" w:rsidR="00B218BE" w:rsidRDefault="002E203E" w:rsidP="00B218BE">
      <w:pPr>
        <w:rPr>
          <w:ins w:id="545" w:author=" " w:date="2022-11-12T16:25:00Z"/>
        </w:rPr>
      </w:pPr>
      <w:ins w:id="546" w:author=" " w:date="2022-11-12T15:57:00Z">
        <w:r>
          <w:t>Finally</w:t>
        </w:r>
      </w:ins>
      <w:ins w:id="547" w:author=" " w:date="2022-11-12T16:09:00Z">
        <w:r w:rsidR="00703C49">
          <w:t>,</w:t>
        </w:r>
      </w:ins>
      <w:ins w:id="548" w:author=" " w:date="2022-11-12T15:57:00Z">
        <w:r>
          <w:t xml:space="preserve"> the database tier</w:t>
        </w:r>
      </w:ins>
      <w:ins w:id="549" w:author=" " w:date="2022-11-12T15:58:00Z">
        <w:r>
          <w:t xml:space="preserve"> </w:t>
        </w:r>
      </w:ins>
      <w:ins w:id="550" w:author=" " w:date="2022-11-12T16:00:00Z">
        <w:r>
          <w:t xml:space="preserve">is </w:t>
        </w:r>
      </w:ins>
      <w:ins w:id="551" w:author=" " w:date="2022-11-12T16:01:00Z">
        <w:r>
          <w:t xml:space="preserve">the tier in which data taken from </w:t>
        </w:r>
      </w:ins>
      <w:ins w:id="552" w:author=" " w:date="2022-11-12T16:02:00Z">
        <w:r>
          <w:t xml:space="preserve">the presentation tier and </w:t>
        </w:r>
      </w:ins>
      <w:ins w:id="553" w:author=" " w:date="2022-11-12T16:04:00Z">
        <w:r w:rsidR="00703C49">
          <w:t>using application tier methods</w:t>
        </w:r>
      </w:ins>
      <w:ins w:id="554" w:author=" " w:date="2022-11-12T16:02:00Z">
        <w:r>
          <w:t>,</w:t>
        </w:r>
      </w:ins>
      <w:ins w:id="555" w:author=" " w:date="2022-11-12T15:55:00Z">
        <w:r>
          <w:t xml:space="preserve"> </w:t>
        </w:r>
      </w:ins>
      <w:ins w:id="556" w:author=" " w:date="2022-11-12T16:02:00Z">
        <w:r>
          <w:t xml:space="preserve">is stored </w:t>
        </w:r>
      </w:ins>
      <w:ins w:id="557" w:author=" " w:date="2022-11-12T16:03:00Z">
        <w:r>
          <w:t xml:space="preserve">in a database. </w:t>
        </w:r>
      </w:ins>
      <w:ins w:id="558" w:author=" " w:date="2022-11-12T16:05:00Z">
        <w:r w:rsidR="00703C49">
          <w:t xml:space="preserve">This application will implement CRUD (Create, Read, Update, Delete) operations </w:t>
        </w:r>
      </w:ins>
      <w:ins w:id="559" w:author=" " w:date="2022-11-12T16:12:00Z">
        <w:r w:rsidR="00703C49">
          <w:t xml:space="preserve">to add, retrieve, </w:t>
        </w:r>
      </w:ins>
      <w:ins w:id="560" w:author=" " w:date="2022-11-12T16:15:00Z">
        <w:r w:rsidR="00326ED4">
          <w:t>alter,</w:t>
        </w:r>
      </w:ins>
      <w:ins w:id="561" w:author=" " w:date="2022-11-12T16:12:00Z">
        <w:r w:rsidR="00703C49">
          <w:t xml:space="preserve"> and de</w:t>
        </w:r>
      </w:ins>
      <w:ins w:id="562" w:author=" " w:date="2022-11-12T16:13:00Z">
        <w:r w:rsidR="00703C49">
          <w:t>lete data from the database table.</w:t>
        </w:r>
        <w:r w:rsidR="00326ED4">
          <w:t xml:space="preserve"> </w:t>
        </w:r>
      </w:ins>
      <w:ins w:id="563" w:author=" " w:date="2022-11-12T16:15:00Z">
        <w:r w:rsidR="00326ED4">
          <w:t>This application will use a MongoDB database for the database tier.</w:t>
        </w:r>
      </w:ins>
    </w:p>
    <w:p w14:paraId="75858259" w14:textId="05B4E5FF" w:rsidR="00326ED4" w:rsidRDefault="00326ED4" w:rsidP="00B218BE">
      <w:pPr>
        <w:rPr>
          <w:ins w:id="564" w:author=" " w:date="2022-11-12T16:15:00Z"/>
        </w:rPr>
      </w:pPr>
      <w:ins w:id="565" w:author=" " w:date="2022-11-12T16:16:00Z">
        <w:r>
          <w:t xml:space="preserve">The </w:t>
        </w:r>
      </w:ins>
      <w:ins w:id="566" w:author=" " w:date="2022-11-12T16:17:00Z">
        <w:r>
          <w:t>architecture of this applic</w:t>
        </w:r>
      </w:ins>
      <w:ins w:id="567" w:author=" " w:date="2022-11-12T16:18:00Z">
        <w:r>
          <w:t xml:space="preserve">ation is demonstrated in the diagram in figure </w:t>
        </w:r>
      </w:ins>
      <w:ins w:id="568" w:author=" " w:date="2022-11-12T16:19:00Z">
        <w:r>
          <w:t>13</w:t>
        </w:r>
      </w:ins>
      <w:ins w:id="569" w:author=" " w:date="2022-11-12T16:18:00Z">
        <w:r>
          <w:t xml:space="preserve"> below, displaying the technologies used in each tier.</w:t>
        </w:r>
      </w:ins>
    </w:p>
    <w:p w14:paraId="65131365" w14:textId="77777777" w:rsidR="00C9472A" w:rsidRDefault="00C9472A" w:rsidP="00B218BE">
      <w:pPr>
        <w:rPr>
          <w:ins w:id="570" w:author=" " w:date="2022-11-12T16:58:00Z"/>
          <w:noProof/>
        </w:rPr>
      </w:pPr>
    </w:p>
    <w:p w14:paraId="365AA961" w14:textId="77777777" w:rsidR="00C9472A" w:rsidRDefault="00C9472A" w:rsidP="00B218BE">
      <w:pPr>
        <w:rPr>
          <w:ins w:id="571" w:author=" " w:date="2022-11-12T16:58:00Z"/>
          <w:noProof/>
        </w:rPr>
      </w:pPr>
    </w:p>
    <w:p w14:paraId="51F804B5" w14:textId="65D1A2AD" w:rsidR="00326ED4" w:rsidRDefault="00C9472A" w:rsidP="00B218BE">
      <w:pPr>
        <w:rPr>
          <w:ins w:id="572" w:author=" " w:date="2022-11-12T16:15:00Z"/>
        </w:rPr>
      </w:pPr>
      <w:ins w:id="573" w:author=" " w:date="2022-11-12T16:58:00Z">
        <w:r>
          <w:rPr>
            <w:noProof/>
          </w:rPr>
          <w:drawing>
            <wp:inline distT="0" distB="0" distL="0" distR="0" wp14:anchorId="0B50BA0E" wp14:editId="5897BF99">
              <wp:extent cx="3989070" cy="4274820"/>
              <wp:effectExtent l="0" t="0" r="0" b="0"/>
              <wp:docPr id="15" name="Picture 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10;&#10;Description automatically generated"/>
                      <pic:cNvPicPr/>
                    </pic:nvPicPr>
                    <pic:blipFill rotWithShape="1">
                      <a:blip r:embed="rId27">
                        <a:extLst>
                          <a:ext uri="{28A0092B-C50C-407E-A947-70E740481C1C}">
                            <a14:useLocalDpi xmlns:a14="http://schemas.microsoft.com/office/drawing/2010/main" val="0"/>
                          </a:ext>
                        </a:extLst>
                      </a:blip>
                      <a:srcRect l="17417" t="2725" r="12985" b="22690"/>
                      <a:stretch/>
                    </pic:blipFill>
                    <pic:spPr bwMode="auto">
                      <a:xfrm>
                        <a:off x="0" y="0"/>
                        <a:ext cx="3989070" cy="4274820"/>
                      </a:xfrm>
                      <a:prstGeom prst="rect">
                        <a:avLst/>
                      </a:prstGeom>
                      <a:ln>
                        <a:noFill/>
                      </a:ln>
                      <a:extLst>
                        <a:ext uri="{53640926-AAD7-44D8-BBD7-CCE9431645EC}">
                          <a14:shadowObscured xmlns:a14="http://schemas.microsoft.com/office/drawing/2010/main"/>
                        </a:ext>
                      </a:extLst>
                    </pic:spPr>
                  </pic:pic>
                </a:graphicData>
              </a:graphic>
            </wp:inline>
          </w:drawing>
        </w:r>
      </w:ins>
    </w:p>
    <w:p w14:paraId="7C794D0A" w14:textId="03C6548E" w:rsidR="00326ED4" w:rsidRDefault="00C9472A">
      <w:pPr>
        <w:pStyle w:val="Caption"/>
        <w:rPr>
          <w:ins w:id="574" w:author=" " w:date="2022-11-12T15:19:00Z"/>
        </w:rPr>
        <w:pPrChange w:id="575" w:author=" " w:date="2022-11-12T16:59:00Z">
          <w:pPr/>
        </w:pPrChange>
      </w:pPr>
      <w:bookmarkStart w:id="576" w:name="_Toc119660212"/>
      <w:ins w:id="577" w:author=" " w:date="2022-11-12T16:59:00Z">
        <w:r>
          <w:t xml:space="preserve">Figure </w:t>
        </w:r>
        <w:r>
          <w:fldChar w:fldCharType="begin"/>
        </w:r>
        <w:r>
          <w:instrText xml:space="preserve"> SEQ Figure \* ARABIC </w:instrText>
        </w:r>
      </w:ins>
      <w:r>
        <w:fldChar w:fldCharType="separate"/>
      </w:r>
      <w:r w:rsidR="00022392">
        <w:rPr>
          <w:noProof/>
        </w:rPr>
        <w:t>13</w:t>
      </w:r>
      <w:ins w:id="578" w:author=" " w:date="2022-11-12T16:59:00Z">
        <w:r>
          <w:fldChar w:fldCharType="end"/>
        </w:r>
        <w:r>
          <w:t xml:space="preserve"> System architecture</w:t>
        </w:r>
      </w:ins>
      <w:bookmarkEnd w:id="576"/>
    </w:p>
    <w:p w14:paraId="42CC4A48" w14:textId="790F830D" w:rsidR="00DB487F" w:rsidDel="00C9472A" w:rsidRDefault="00B218BE" w:rsidP="00164C51">
      <w:pPr>
        <w:pStyle w:val="Heading2"/>
        <w:rPr>
          <w:del w:id="579" w:author=" " w:date="2022-11-12T16:59:00Z"/>
        </w:rPr>
      </w:pPr>
      <w:del w:id="580" w:author=" " w:date="2022-11-12T15:18:00Z">
        <w:r w:rsidDel="00B218BE">
          <w:fldChar w:fldCharType="begin"/>
        </w:r>
        <w:r w:rsidDel="00B218BE">
          <w:delInstrText xml:space="preserve"> ADDIN ZOTERO_ITEM CSL_CITATION {"citationID":"tC1UoCJy","properties":{"formattedCitation":"(Contributor, 2021)","plainCitation":"(Contributor, 2021)","noteIndex":0},"citationItems":[{"id":136,"uris":["http://zotero.org/users/local/Ei0Zp2t7/items/MCW6TSCA"],"itemData":{"id":136,"type":"webpage","abstract":"A 3-tier application architecture is a client-server implementation that uses a presentation tier, application tier and data tier to organize app design.","container-title":"SearchSoftwareQuality","language":"en","title":"What is a 3-Tier Application Architecture? Definition from SearchSoftwareQuality","title-short":"What is a 3-Tier Application Architecture?","URL":"https://www.techtarget.com/searchsoftwarequality/definition/3-tier-application","author":[{"family":"Contributor","given":"Techtarget"}],"accessed":{"date-parts":[["2022",11,12]]},"issued":{"date-parts":[["2021",10]]}}}],"schema":"https://github.com/citation-style-language/schema/raw/master/csl-citation.json"} </w:delInstrText>
        </w:r>
        <w:r w:rsidDel="00B218BE">
          <w:fldChar w:fldCharType="separate"/>
        </w:r>
        <w:r w:rsidRPr="00B218BE" w:rsidDel="00B218BE">
          <w:rPr>
            <w:rFonts w:ascii="Calibri" w:hAnsi="Calibri" w:cs="Calibri"/>
            <w:sz w:val="18"/>
          </w:rPr>
          <w:delText>(Contributor, 2021)</w:delText>
        </w:r>
        <w:r w:rsidDel="00B218BE">
          <w:fldChar w:fldCharType="end"/>
        </w:r>
      </w:del>
    </w:p>
    <w:p w14:paraId="73EB7EF8" w14:textId="77777777" w:rsidR="00164C51" w:rsidRPr="007B63DE" w:rsidRDefault="00164C51" w:rsidP="007B63DE"/>
    <w:p w14:paraId="37CF305B" w14:textId="1C28F83F" w:rsidR="00E76A50" w:rsidRDefault="06BBD2F4" w:rsidP="00E76A50">
      <w:pPr>
        <w:pStyle w:val="Heading2"/>
      </w:pPr>
      <w:bookmarkStart w:id="581" w:name="_Toc120625707"/>
      <w:r>
        <w:lastRenderedPageBreak/>
        <w:t>3.</w:t>
      </w:r>
      <w:ins w:id="582" w:author=" " w:date="2022-11-15T09:57:00Z">
        <w:r w:rsidR="78B5910B">
          <w:t>2</w:t>
        </w:r>
      </w:ins>
      <w:ins w:id="583" w:author=" " w:date="2022-11-12T13:23:00Z">
        <w:r w:rsidR="2A454CA2">
          <w:t>. Front End</w:t>
        </w:r>
      </w:ins>
      <w:bookmarkEnd w:id="581"/>
      <w:del w:id="584" w:author=" " w:date="2022-11-12T13:23:00Z">
        <w:r w:rsidR="00D34EAE" w:rsidDel="1EA6327C">
          <w:delText>X</w:delText>
        </w:r>
        <w:r w:rsidR="00D34EAE" w:rsidDel="06BBD2F4">
          <w:delText xml:space="preserve">. </w:delText>
        </w:r>
        <w:r w:rsidR="00D34EAE">
          <w:tab/>
        </w:r>
        <w:r w:rsidR="00D34EAE" w:rsidDel="1EA6327C">
          <w:delText>Other Sections</w:delText>
        </w:r>
      </w:del>
    </w:p>
    <w:p w14:paraId="32DD2BA5" w14:textId="377337C9" w:rsidR="00E76A50" w:rsidRDefault="00E76A50" w:rsidP="00E76A50">
      <w:pPr>
        <w:pStyle w:val="Heading3"/>
      </w:pPr>
    </w:p>
    <w:p w14:paraId="5A2FFB80" w14:textId="645AC09F" w:rsidR="00E76A50" w:rsidRDefault="45257227" w:rsidP="00E76A50">
      <w:pPr>
        <w:pStyle w:val="Heading3"/>
      </w:pPr>
      <w:bookmarkStart w:id="585" w:name="_Toc120625708"/>
      <w:r>
        <w:t>3.</w:t>
      </w:r>
      <w:r w:rsidR="78B5910B">
        <w:t>2</w:t>
      </w:r>
      <w:r>
        <w:t>.1 Use Case Diagrams</w:t>
      </w:r>
      <w:bookmarkEnd w:id="585"/>
    </w:p>
    <w:p w14:paraId="322174E4" w14:textId="40B9D534" w:rsidR="00E07CCF" w:rsidRDefault="00E07CCF" w:rsidP="00E07CCF"/>
    <w:p w14:paraId="2C984908" w14:textId="4CC61C7C" w:rsidR="00EB685B" w:rsidRDefault="605EAC8B" w:rsidP="00917792">
      <w:r>
        <w:t xml:space="preserve">Use case diagrams are an effective method of demonstrating the ways a user interacts with the system. For this project, I created a use case diagram for three </w:t>
      </w:r>
      <w:r w:rsidR="0241A1CC">
        <w:t>actors:</w:t>
      </w:r>
      <w:r>
        <w:t xml:space="preserve"> a generic user, a </w:t>
      </w:r>
      <w:r w:rsidR="5165E4B7">
        <w:t>student</w:t>
      </w:r>
      <w:r>
        <w:t xml:space="preserve"> </w:t>
      </w:r>
      <w:proofErr w:type="gramStart"/>
      <w:r>
        <w:t>user</w:t>
      </w:r>
      <w:proofErr w:type="gramEnd"/>
      <w:r>
        <w:t xml:space="preserve"> and a </w:t>
      </w:r>
      <w:r w:rsidR="5165E4B7">
        <w:t>teacher</w:t>
      </w:r>
      <w:r>
        <w:t xml:space="preserve"> user.</w:t>
      </w:r>
    </w:p>
    <w:p w14:paraId="092FF5D1" w14:textId="6598A900" w:rsidR="00EB685B" w:rsidRDefault="00EB685B" w:rsidP="00917792">
      <w:r>
        <w:rPr>
          <w:noProof/>
        </w:rPr>
        <w:drawing>
          <wp:inline distT="0" distB="0" distL="0" distR="0" wp14:anchorId="5BF6BB4E" wp14:editId="3F764549">
            <wp:extent cx="6231522" cy="6187440"/>
            <wp:effectExtent l="0" t="0" r="0" b="381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pic:nvPicPr>
                  <pic:blipFill rotWithShape="1">
                    <a:blip r:embed="rId28">
                      <a:extLst>
                        <a:ext uri="{28A0092B-C50C-407E-A947-70E740481C1C}">
                          <a14:useLocalDpi xmlns:a14="http://schemas.microsoft.com/office/drawing/2010/main" val="0"/>
                        </a:ext>
                      </a:extLst>
                    </a:blip>
                    <a:srcRect l="8243" t="11700" r="11521" b="13317"/>
                    <a:stretch/>
                  </pic:blipFill>
                  <pic:spPr bwMode="auto">
                    <a:xfrm>
                      <a:off x="0" y="0"/>
                      <a:ext cx="6237886" cy="6193759"/>
                    </a:xfrm>
                    <a:prstGeom prst="rect">
                      <a:avLst/>
                    </a:prstGeom>
                    <a:ln>
                      <a:noFill/>
                    </a:ln>
                    <a:extLst>
                      <a:ext uri="{53640926-AAD7-44D8-BBD7-CCE9431645EC}">
                        <a14:shadowObscured xmlns:a14="http://schemas.microsoft.com/office/drawing/2010/main"/>
                      </a:ext>
                    </a:extLst>
                  </pic:spPr>
                </pic:pic>
              </a:graphicData>
            </a:graphic>
          </wp:inline>
        </w:drawing>
      </w:r>
    </w:p>
    <w:p w14:paraId="4998F353" w14:textId="232211A5" w:rsidR="00917792" w:rsidRDefault="1C530C51" w:rsidP="0003507F">
      <w:pPr>
        <w:pStyle w:val="Caption"/>
      </w:pPr>
      <w:bookmarkStart w:id="586" w:name="_Toc119660213"/>
      <w:r>
        <w:t xml:space="preserve">Figure </w:t>
      </w:r>
      <w:fldSimple w:instr=" SEQ Figure \* ARABIC ">
        <w:r w:rsidR="00022392">
          <w:rPr>
            <w:noProof/>
          </w:rPr>
          <w:t>14</w:t>
        </w:r>
      </w:fldSimple>
      <w:r>
        <w:t xml:space="preserve"> Generic User Use Case Diagram</w:t>
      </w:r>
      <w:bookmarkEnd w:id="586"/>
    </w:p>
    <w:p w14:paraId="71E8FE04" w14:textId="436A4BBA" w:rsidR="00C807A3" w:rsidRDefault="0241A1CC" w:rsidP="00E06020">
      <w:r>
        <w:t xml:space="preserve">Figure 14 shows the use case for the generic user. The generic user demonstrates the interactions that both student and teacher users share. </w:t>
      </w:r>
    </w:p>
    <w:p w14:paraId="4818D499" w14:textId="012B36FB" w:rsidR="00E06020" w:rsidRDefault="391A4189" w:rsidP="00E06020">
      <w:r>
        <w:t>The use case covers the following interactions:</w:t>
      </w:r>
    </w:p>
    <w:p w14:paraId="55B09FB8" w14:textId="7CF7F4D3" w:rsidR="00E06020" w:rsidRPr="00C431BA" w:rsidRDefault="391A4189" w:rsidP="00E06020">
      <w:pPr>
        <w:pStyle w:val="ListParagraph"/>
        <w:numPr>
          <w:ilvl w:val="0"/>
          <w:numId w:val="2"/>
        </w:numPr>
      </w:pPr>
      <w:commentRangeStart w:id="587"/>
      <w:r w:rsidRPr="00C431BA">
        <w:rPr>
          <w:b/>
          <w:bCs/>
          <w:rPrChange w:id="588" w:author=" " w:date="2022-11-14T18:03:00Z">
            <w:rPr/>
          </w:rPrChange>
        </w:rPr>
        <w:lastRenderedPageBreak/>
        <w:t>Register</w:t>
      </w:r>
      <w:commentRangeEnd w:id="587"/>
      <w:r w:rsidR="001D0BE2" w:rsidRPr="00C431BA">
        <w:rPr>
          <w:rStyle w:val="CommentReference"/>
        </w:rPr>
        <w:commentReference w:id="587"/>
      </w:r>
      <w:r w:rsidRPr="00C431BA">
        <w:t>: This would occur on a user’s first interaction with the system, determining which user type they are, and storing their information into the database to create their account.</w:t>
      </w:r>
    </w:p>
    <w:p w14:paraId="2BB7FCE8" w14:textId="5E76A000" w:rsidR="00E06020" w:rsidRPr="00C431BA" w:rsidRDefault="391A4189" w:rsidP="00E06020">
      <w:pPr>
        <w:pStyle w:val="ListParagraph"/>
        <w:numPr>
          <w:ilvl w:val="0"/>
          <w:numId w:val="2"/>
        </w:numPr>
      </w:pPr>
      <w:r w:rsidRPr="00C431BA">
        <w:rPr>
          <w:b/>
          <w:bCs/>
          <w:rPrChange w:id="589" w:author=" " w:date="2022-11-14T18:03:00Z">
            <w:rPr/>
          </w:rPrChange>
        </w:rPr>
        <w:t>Login</w:t>
      </w:r>
      <w:r w:rsidRPr="00C431BA">
        <w:t xml:space="preserve">: This is where a user would enter their details to access their account. The system will authenticate the user </w:t>
      </w:r>
      <w:proofErr w:type="gramStart"/>
      <w:r w:rsidRPr="00C431BA">
        <w:t>in order to</w:t>
      </w:r>
      <w:proofErr w:type="gramEnd"/>
      <w:r w:rsidRPr="00C431BA">
        <w:t xml:space="preserve"> log them in successfully.</w:t>
      </w:r>
    </w:p>
    <w:p w14:paraId="574EBF79" w14:textId="13514D26" w:rsidR="00E06020" w:rsidRPr="00C431BA" w:rsidRDefault="391A4189" w:rsidP="00E06020">
      <w:pPr>
        <w:pStyle w:val="ListParagraph"/>
        <w:numPr>
          <w:ilvl w:val="0"/>
          <w:numId w:val="2"/>
        </w:numPr>
      </w:pPr>
      <w:r w:rsidRPr="00C431BA">
        <w:rPr>
          <w:b/>
          <w:bCs/>
          <w:rPrChange w:id="590" w:author=" " w:date="2022-11-14T18:04:00Z">
            <w:rPr/>
          </w:rPrChange>
        </w:rPr>
        <w:t xml:space="preserve">View </w:t>
      </w:r>
      <w:r w:rsidRPr="00C431BA">
        <w:rPr>
          <w:b/>
          <w:bCs/>
        </w:rPr>
        <w:t>C</w:t>
      </w:r>
      <w:r w:rsidRPr="00C431BA">
        <w:rPr>
          <w:b/>
          <w:bCs/>
          <w:rPrChange w:id="591" w:author=" " w:date="2022-11-14T18:04:00Z">
            <w:rPr/>
          </w:rPrChange>
        </w:rPr>
        <w:t>ontent</w:t>
      </w:r>
      <w:r w:rsidRPr="00C431BA">
        <w:t>: Once logged in, users can view the content page with available content.</w:t>
      </w:r>
    </w:p>
    <w:p w14:paraId="03174D69" w14:textId="77B16531" w:rsidR="00E06020" w:rsidRPr="00C431BA" w:rsidRDefault="391A4189" w:rsidP="00E06020">
      <w:pPr>
        <w:pStyle w:val="ListParagraph"/>
        <w:numPr>
          <w:ilvl w:val="0"/>
          <w:numId w:val="2"/>
        </w:numPr>
      </w:pPr>
      <w:r w:rsidRPr="00C431BA">
        <w:rPr>
          <w:b/>
          <w:bCs/>
          <w:rPrChange w:id="592" w:author=" " w:date="2022-11-14T18:04:00Z">
            <w:rPr/>
          </w:rPrChange>
        </w:rPr>
        <w:t xml:space="preserve">View </w:t>
      </w:r>
      <w:r w:rsidRPr="00C431BA">
        <w:rPr>
          <w:b/>
          <w:bCs/>
        </w:rPr>
        <w:t>Poll</w:t>
      </w:r>
      <w:r w:rsidRPr="00C431BA">
        <w:t xml:space="preserve">: Users can view the </w:t>
      </w:r>
      <w:r w:rsidR="247095AB" w:rsidRPr="00C431BA">
        <w:t>poll</w:t>
      </w:r>
      <w:r w:rsidRPr="00C431BA">
        <w:t xml:space="preserve"> page, with available </w:t>
      </w:r>
      <w:r w:rsidR="247095AB" w:rsidRPr="00C431BA">
        <w:t>polls</w:t>
      </w:r>
      <w:r w:rsidRPr="00C431BA">
        <w:t xml:space="preserve">. They can also choose to </w:t>
      </w:r>
      <w:r w:rsidR="247095AB" w:rsidRPr="00C431BA">
        <w:t>view available poll results from this section.</w:t>
      </w:r>
    </w:p>
    <w:p w14:paraId="31B16692" w14:textId="35BC1A93" w:rsidR="00E06020" w:rsidRPr="00C431BA" w:rsidRDefault="391A4189" w:rsidP="00E06020">
      <w:pPr>
        <w:pStyle w:val="ListParagraph"/>
        <w:numPr>
          <w:ilvl w:val="0"/>
          <w:numId w:val="2"/>
        </w:numPr>
      </w:pPr>
      <w:r w:rsidRPr="00C431BA">
        <w:rPr>
          <w:b/>
          <w:bCs/>
        </w:rPr>
        <w:t>View Quiz</w:t>
      </w:r>
      <w:r w:rsidRPr="00C431BA">
        <w:t xml:space="preserve">: </w:t>
      </w:r>
      <w:r w:rsidR="247095AB" w:rsidRPr="00C431BA">
        <w:t>Users can view the quiz page, with available quizzes. They can also choose to view available quiz results from this section.</w:t>
      </w:r>
    </w:p>
    <w:p w14:paraId="6850D226" w14:textId="7203E9BD" w:rsidR="00E06020" w:rsidRPr="00C431BA" w:rsidRDefault="391A4189" w:rsidP="00E06020">
      <w:pPr>
        <w:pStyle w:val="ListParagraph"/>
        <w:numPr>
          <w:ilvl w:val="0"/>
          <w:numId w:val="2"/>
        </w:numPr>
      </w:pPr>
      <w:r w:rsidRPr="00C431BA">
        <w:rPr>
          <w:b/>
          <w:bCs/>
        </w:rPr>
        <w:t>View Question</w:t>
      </w:r>
      <w:r w:rsidRPr="00C431BA">
        <w:t xml:space="preserve">: </w:t>
      </w:r>
      <w:r w:rsidR="247095AB" w:rsidRPr="00C431BA">
        <w:t>Users can view questions posted on the questions page. They can also choose to respond to questions posted, which will be checked for profanity before posting successfully.</w:t>
      </w:r>
    </w:p>
    <w:p w14:paraId="2EBE4BE5" w14:textId="0F2D6E58" w:rsidR="00A1179A" w:rsidRPr="00C431BA" w:rsidRDefault="391A4189">
      <w:pPr>
        <w:pStyle w:val="ListParagraph"/>
        <w:numPr>
          <w:ilvl w:val="0"/>
          <w:numId w:val="2"/>
        </w:numPr>
      </w:pPr>
      <w:r w:rsidRPr="00C431BA">
        <w:rPr>
          <w:b/>
          <w:bCs/>
        </w:rPr>
        <w:t>View Private Message</w:t>
      </w:r>
      <w:r w:rsidRPr="00C431BA">
        <w:t xml:space="preserve">: </w:t>
      </w:r>
      <w:r w:rsidR="247095AB" w:rsidRPr="00C431BA">
        <w:t xml:space="preserve"> Users can view their private messages. They can also choose to send a private message, which will be checked for profanity before being sent successfully.</w:t>
      </w:r>
    </w:p>
    <w:p w14:paraId="4BF50255" w14:textId="7177727F" w:rsidR="00424AA7" w:rsidRDefault="00A1179A" w:rsidP="001D0BE2">
      <w:pPr>
        <w:keepNext/>
        <w:rPr>
          <w:noProof/>
        </w:rPr>
      </w:pPr>
      <w:commentRangeStart w:id="593"/>
      <w:commentRangeEnd w:id="593"/>
      <w:r>
        <w:rPr>
          <w:rStyle w:val="CommentReference"/>
        </w:rPr>
        <w:commentReference w:id="593"/>
      </w:r>
    </w:p>
    <w:p w14:paraId="4879429D" w14:textId="6D680E2F" w:rsidR="001D0BE2" w:rsidRDefault="00424AA7" w:rsidP="001D0BE2">
      <w:pPr>
        <w:keepNext/>
      </w:pPr>
      <w:r>
        <w:rPr>
          <w:noProof/>
        </w:rPr>
        <w:drawing>
          <wp:inline distT="0" distB="0" distL="0" distR="0" wp14:anchorId="418C34C6" wp14:editId="0549BA59">
            <wp:extent cx="5734847" cy="5543550"/>
            <wp:effectExtent l="0" t="0" r="0" b="0"/>
            <wp:docPr id="26" name="Picture 2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Diagram&#10;&#10;Description automatically generated"/>
                    <pic:cNvPicPr/>
                  </pic:nvPicPr>
                  <pic:blipFill rotWithShape="1">
                    <a:blip r:embed="rId29">
                      <a:extLst>
                        <a:ext uri="{28A0092B-C50C-407E-A947-70E740481C1C}">
                          <a14:useLocalDpi xmlns:a14="http://schemas.microsoft.com/office/drawing/2010/main" val="0"/>
                        </a:ext>
                      </a:extLst>
                    </a:blip>
                    <a:srcRect l="1928" t="5052" r="4410" b="4411"/>
                    <a:stretch/>
                  </pic:blipFill>
                  <pic:spPr bwMode="auto">
                    <a:xfrm>
                      <a:off x="0" y="0"/>
                      <a:ext cx="5746655" cy="5554964"/>
                    </a:xfrm>
                    <a:prstGeom prst="rect">
                      <a:avLst/>
                    </a:prstGeom>
                    <a:ln>
                      <a:noFill/>
                    </a:ln>
                    <a:extLst>
                      <a:ext uri="{53640926-AAD7-44D8-BBD7-CCE9431645EC}">
                        <a14:shadowObscured xmlns:a14="http://schemas.microsoft.com/office/drawing/2010/main"/>
                      </a:ext>
                    </a:extLst>
                  </pic:spPr>
                </pic:pic>
              </a:graphicData>
            </a:graphic>
          </wp:inline>
        </w:drawing>
      </w:r>
    </w:p>
    <w:p w14:paraId="189767DD" w14:textId="7336F9CA" w:rsidR="00E56F17" w:rsidRDefault="4608959F" w:rsidP="00E76A50">
      <w:pPr>
        <w:pStyle w:val="Caption"/>
      </w:pPr>
      <w:bookmarkStart w:id="594" w:name="_Toc119660214"/>
      <w:r>
        <w:t xml:space="preserve">Figure </w:t>
      </w:r>
      <w:fldSimple w:instr=" SEQ Figure \* ARABIC ">
        <w:r w:rsidR="00022392">
          <w:rPr>
            <w:noProof/>
          </w:rPr>
          <w:t>15</w:t>
        </w:r>
      </w:fldSimple>
      <w:r>
        <w:t xml:space="preserve"> </w:t>
      </w:r>
      <w:r w:rsidR="54A2FF1A">
        <w:t>Student</w:t>
      </w:r>
      <w:r>
        <w:t xml:space="preserve"> Use</w:t>
      </w:r>
      <w:r w:rsidR="7E75CD99">
        <w:t>r</w:t>
      </w:r>
      <w:r>
        <w:t xml:space="preserve"> </w:t>
      </w:r>
      <w:r w:rsidR="45257227">
        <w:t xml:space="preserve">Use </w:t>
      </w:r>
      <w:r>
        <w:t>Case Diagram</w:t>
      </w:r>
      <w:bookmarkEnd w:id="594"/>
    </w:p>
    <w:p w14:paraId="2EB1D743" w14:textId="003F30A4" w:rsidR="00C807A3" w:rsidRDefault="0241A1CC" w:rsidP="00C807A3">
      <w:pPr>
        <w:keepNext/>
        <w:rPr>
          <w:noProof/>
        </w:rPr>
      </w:pPr>
      <w:r w:rsidRPr="2096EBE7">
        <w:rPr>
          <w:noProof/>
        </w:rPr>
        <w:lastRenderedPageBreak/>
        <w:t xml:space="preserve">Figure 15 shows the use case of a student user. </w:t>
      </w:r>
    </w:p>
    <w:p w14:paraId="6D56E25E" w14:textId="1C94F3E3" w:rsidR="00C807A3" w:rsidRDefault="0241A1CC" w:rsidP="00C807A3">
      <w:r>
        <w:t>The use case of the student user covers the following interactions:</w:t>
      </w:r>
    </w:p>
    <w:p w14:paraId="195D0024" w14:textId="4058AB72" w:rsidR="00C807A3" w:rsidRPr="00C431BA" w:rsidRDefault="0241A1CC" w:rsidP="00C807A3">
      <w:pPr>
        <w:pStyle w:val="ListParagraph"/>
        <w:numPr>
          <w:ilvl w:val="0"/>
          <w:numId w:val="2"/>
        </w:numPr>
        <w:rPr>
          <w:b/>
          <w:bCs/>
        </w:rPr>
      </w:pPr>
      <w:commentRangeStart w:id="595"/>
      <w:r w:rsidRPr="00C431BA">
        <w:rPr>
          <w:b/>
          <w:bCs/>
        </w:rPr>
        <w:t>Join</w:t>
      </w:r>
      <w:commentRangeEnd w:id="595"/>
      <w:r w:rsidR="001D0BE2" w:rsidRPr="00C431BA">
        <w:rPr>
          <w:rStyle w:val="CommentReference"/>
        </w:rPr>
        <w:commentReference w:id="595"/>
      </w:r>
      <w:r w:rsidRPr="00C431BA">
        <w:rPr>
          <w:b/>
          <w:bCs/>
        </w:rPr>
        <w:t xml:space="preserve"> Group</w:t>
      </w:r>
      <w:r w:rsidR="40A6B5F8" w:rsidRPr="00C431BA">
        <w:rPr>
          <w:b/>
          <w:bCs/>
        </w:rPr>
        <w:t xml:space="preserve">: </w:t>
      </w:r>
      <w:r w:rsidR="40A6B5F8" w:rsidRPr="00C431BA">
        <w:t xml:space="preserve">Students can join a group using the uniquely generated group id and associated password. </w:t>
      </w:r>
    </w:p>
    <w:p w14:paraId="448527FB" w14:textId="455D7A5D" w:rsidR="00C807A3" w:rsidRPr="00C431BA" w:rsidRDefault="0241A1CC" w:rsidP="00C807A3">
      <w:pPr>
        <w:pStyle w:val="ListParagraph"/>
        <w:numPr>
          <w:ilvl w:val="0"/>
          <w:numId w:val="2"/>
        </w:numPr>
        <w:rPr>
          <w:b/>
          <w:bCs/>
        </w:rPr>
      </w:pPr>
      <w:r w:rsidRPr="00C431BA">
        <w:rPr>
          <w:b/>
          <w:bCs/>
        </w:rPr>
        <w:t>Vote in Poll</w:t>
      </w:r>
      <w:r w:rsidR="40A6B5F8" w:rsidRPr="00C431BA">
        <w:rPr>
          <w:b/>
          <w:bCs/>
        </w:rPr>
        <w:t xml:space="preserve">: </w:t>
      </w:r>
      <w:r w:rsidR="40A6B5F8" w:rsidRPr="00C431BA">
        <w:t>Students can vote in polls made available to them.</w:t>
      </w:r>
    </w:p>
    <w:p w14:paraId="6B9E2156" w14:textId="6624A2D5" w:rsidR="00C807A3" w:rsidRPr="00C431BA" w:rsidRDefault="0241A1CC" w:rsidP="00C807A3">
      <w:pPr>
        <w:pStyle w:val="ListParagraph"/>
        <w:numPr>
          <w:ilvl w:val="0"/>
          <w:numId w:val="2"/>
        </w:numPr>
        <w:rPr>
          <w:b/>
          <w:bCs/>
        </w:rPr>
      </w:pPr>
      <w:r w:rsidRPr="00C431BA">
        <w:rPr>
          <w:b/>
          <w:bCs/>
        </w:rPr>
        <w:t>Post Question</w:t>
      </w:r>
      <w:r w:rsidR="40A6B5F8" w:rsidRPr="00C431BA">
        <w:rPr>
          <w:b/>
          <w:bCs/>
        </w:rPr>
        <w:t xml:space="preserve">: </w:t>
      </w:r>
      <w:r w:rsidR="40A6B5F8" w:rsidRPr="00C431BA">
        <w:t>Students can post a question on the questions page. Posts will be checked for profanity before being successfully posted.</w:t>
      </w:r>
    </w:p>
    <w:p w14:paraId="651F9661" w14:textId="277A3A30" w:rsidR="00C807A3" w:rsidRPr="00C431BA" w:rsidRDefault="0241A1CC">
      <w:pPr>
        <w:pStyle w:val="ListParagraph"/>
        <w:numPr>
          <w:ilvl w:val="0"/>
          <w:numId w:val="2"/>
        </w:numPr>
        <w:rPr>
          <w:b/>
          <w:bCs/>
        </w:rPr>
      </w:pPr>
      <w:r w:rsidRPr="00C431BA">
        <w:rPr>
          <w:b/>
          <w:bCs/>
        </w:rPr>
        <w:t>Take Quiz</w:t>
      </w:r>
      <w:r w:rsidR="40A6B5F8" w:rsidRPr="00C431BA">
        <w:rPr>
          <w:b/>
          <w:bCs/>
        </w:rPr>
        <w:t xml:space="preserve">: </w:t>
      </w:r>
      <w:r w:rsidR="40A6B5F8" w:rsidRPr="00C431BA">
        <w:t>Students can take quizzes made available to them</w:t>
      </w:r>
      <w:r w:rsidR="00C431BA">
        <w:t>.</w:t>
      </w:r>
    </w:p>
    <w:p w14:paraId="3886C33B" w14:textId="239AF056" w:rsidR="00257F75" w:rsidRDefault="00EB685B" w:rsidP="00257F75">
      <w:pPr>
        <w:keepNext/>
      </w:pPr>
      <w:commentRangeStart w:id="596"/>
      <w:r>
        <w:rPr>
          <w:noProof/>
        </w:rPr>
        <w:lastRenderedPageBreak/>
        <w:drawing>
          <wp:inline distT="0" distB="0" distL="0" distR="0" wp14:anchorId="676119DA" wp14:editId="4D80B7F8">
            <wp:extent cx="4796790" cy="8316868"/>
            <wp:effectExtent l="0" t="0" r="3810" b="8255"/>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30">
                      <a:extLst>
                        <a:ext uri="{28A0092B-C50C-407E-A947-70E740481C1C}">
                          <a14:useLocalDpi xmlns:a14="http://schemas.microsoft.com/office/drawing/2010/main" val="0"/>
                        </a:ext>
                      </a:extLst>
                    </a:blip>
                    <a:srcRect l="1529" t="2992" r="46022" b="6071"/>
                    <a:stretch/>
                  </pic:blipFill>
                  <pic:spPr bwMode="auto">
                    <a:xfrm>
                      <a:off x="0" y="0"/>
                      <a:ext cx="4796790" cy="8316868"/>
                    </a:xfrm>
                    <a:prstGeom prst="rect">
                      <a:avLst/>
                    </a:prstGeom>
                    <a:ln>
                      <a:noFill/>
                    </a:ln>
                    <a:extLst>
                      <a:ext uri="{53640926-AAD7-44D8-BBD7-CCE9431645EC}">
                        <a14:shadowObscured xmlns:a14="http://schemas.microsoft.com/office/drawing/2010/main"/>
                      </a:ext>
                    </a:extLst>
                  </pic:spPr>
                </pic:pic>
              </a:graphicData>
            </a:graphic>
          </wp:inline>
        </w:drawing>
      </w:r>
      <w:commentRangeEnd w:id="596"/>
      <w:r w:rsidR="00B45B55">
        <w:rPr>
          <w:rStyle w:val="CommentReference"/>
        </w:rPr>
        <w:commentReference w:id="596"/>
      </w:r>
    </w:p>
    <w:p w14:paraId="55F6B4EE" w14:textId="0AD54991" w:rsidR="00E56F17" w:rsidRDefault="7E75CD99" w:rsidP="00E56F17">
      <w:pPr>
        <w:pStyle w:val="Caption"/>
      </w:pPr>
      <w:bookmarkStart w:id="597" w:name="_Toc119660215"/>
      <w:r>
        <w:t xml:space="preserve">Figure </w:t>
      </w:r>
      <w:fldSimple w:instr=" SEQ Figure \* ARABIC ">
        <w:r w:rsidR="00022392">
          <w:rPr>
            <w:noProof/>
          </w:rPr>
          <w:t>16</w:t>
        </w:r>
      </w:fldSimple>
      <w:r>
        <w:t xml:space="preserve"> </w:t>
      </w:r>
      <w:r w:rsidR="54A2FF1A">
        <w:t>Teacher</w:t>
      </w:r>
      <w:r>
        <w:t xml:space="preserve"> </w:t>
      </w:r>
      <w:r w:rsidR="45257227">
        <w:t>U</w:t>
      </w:r>
      <w:r>
        <w:t>ser</w:t>
      </w:r>
      <w:r w:rsidR="45257227">
        <w:t xml:space="preserve"> Use Case</w:t>
      </w:r>
      <w:r>
        <w:t xml:space="preserve"> </w:t>
      </w:r>
      <w:r w:rsidR="45257227">
        <w:t>D</w:t>
      </w:r>
      <w:r>
        <w:t>iagram</w:t>
      </w:r>
      <w:bookmarkEnd w:id="597"/>
    </w:p>
    <w:p w14:paraId="1DB3F0F6" w14:textId="0EDA6193" w:rsidR="00DB487F" w:rsidRDefault="54A2FF1A" w:rsidP="00DB487F">
      <w:r>
        <w:lastRenderedPageBreak/>
        <w:t xml:space="preserve">Figure 16 demonstrates the use case for a teacher user. </w:t>
      </w:r>
    </w:p>
    <w:p w14:paraId="6ADDEF7C" w14:textId="2F4F8937" w:rsidR="00C060DD" w:rsidRDefault="54A2FF1A" w:rsidP="00DB487F">
      <w:r>
        <w:t>The use case for the teacher user covers the following interactions:</w:t>
      </w:r>
    </w:p>
    <w:p w14:paraId="5D7CB94B" w14:textId="1E5EFCE9" w:rsidR="00C060DD" w:rsidRPr="00C431BA" w:rsidRDefault="54A2FF1A" w:rsidP="00C060DD">
      <w:pPr>
        <w:pStyle w:val="ListParagraph"/>
        <w:numPr>
          <w:ilvl w:val="0"/>
          <w:numId w:val="2"/>
        </w:numPr>
        <w:rPr>
          <w:b/>
          <w:bCs/>
        </w:rPr>
      </w:pPr>
      <w:commentRangeStart w:id="598"/>
      <w:r w:rsidRPr="00C431BA">
        <w:rPr>
          <w:b/>
          <w:bCs/>
        </w:rPr>
        <w:t>Create Group</w:t>
      </w:r>
      <w:r w:rsidRPr="00C431BA">
        <w:t>: A teacher user can create a group for their class, creating a name and password, which generates a unique id for students to use to join.</w:t>
      </w:r>
    </w:p>
    <w:p w14:paraId="306196AF" w14:textId="7822C679" w:rsidR="00C060DD" w:rsidRPr="00C431BA" w:rsidRDefault="00C431BA" w:rsidP="00C060DD">
      <w:pPr>
        <w:pStyle w:val="ListParagraph"/>
        <w:numPr>
          <w:ilvl w:val="0"/>
          <w:numId w:val="2"/>
        </w:numPr>
        <w:rPr>
          <w:rPrChange w:id="599" w:author=" " w:date="2022-11-14T18:38:00Z">
            <w:rPr>
              <w:b/>
              <w:bCs/>
            </w:rPr>
          </w:rPrChange>
        </w:rPr>
      </w:pPr>
      <w:r w:rsidRPr="00C431BA">
        <w:rPr>
          <w:b/>
          <w:bCs/>
        </w:rPr>
        <w:t>Manipulate</w:t>
      </w:r>
      <w:r w:rsidR="54A2FF1A" w:rsidRPr="00C431BA">
        <w:rPr>
          <w:b/>
          <w:bCs/>
        </w:rPr>
        <w:t xml:space="preserve"> Group: </w:t>
      </w:r>
      <w:r w:rsidR="54A2FF1A" w:rsidRPr="00C431BA">
        <w:t xml:space="preserve">Teacher users </w:t>
      </w:r>
      <w:r w:rsidRPr="00C431BA">
        <w:t xml:space="preserve">can edit a </w:t>
      </w:r>
      <w:proofErr w:type="gramStart"/>
      <w:r w:rsidRPr="00C431BA">
        <w:t>groups details</w:t>
      </w:r>
      <w:proofErr w:type="gramEnd"/>
      <w:r w:rsidRPr="00C431BA">
        <w:t xml:space="preserve"> and delete groups.</w:t>
      </w:r>
    </w:p>
    <w:p w14:paraId="09DDFAE8" w14:textId="41D5D115" w:rsidR="00C060DD" w:rsidRPr="00C431BA" w:rsidRDefault="54A2FF1A" w:rsidP="00C060DD">
      <w:pPr>
        <w:pStyle w:val="ListParagraph"/>
        <w:numPr>
          <w:ilvl w:val="0"/>
          <w:numId w:val="2"/>
        </w:numPr>
        <w:rPr>
          <w:rPrChange w:id="600" w:author=" " w:date="2022-11-14T18:38:00Z">
            <w:rPr>
              <w:b/>
              <w:bCs/>
            </w:rPr>
          </w:rPrChange>
        </w:rPr>
      </w:pPr>
      <w:r w:rsidRPr="00C431BA">
        <w:rPr>
          <w:b/>
          <w:bCs/>
        </w:rPr>
        <w:t>View Group users:</w:t>
      </w:r>
      <w:r w:rsidRPr="00C431BA">
        <w:t xml:space="preserve"> Teacher users can view all the members of the group. They can also choose to remove members.</w:t>
      </w:r>
    </w:p>
    <w:p w14:paraId="20D8372B" w14:textId="4E6840F3" w:rsidR="00C060DD" w:rsidRPr="00C431BA" w:rsidRDefault="54A2FF1A" w:rsidP="00C060DD">
      <w:pPr>
        <w:pStyle w:val="ListParagraph"/>
        <w:numPr>
          <w:ilvl w:val="0"/>
          <w:numId w:val="2"/>
        </w:numPr>
      </w:pPr>
      <w:r w:rsidRPr="00C431BA">
        <w:rPr>
          <w:b/>
          <w:bCs/>
        </w:rPr>
        <w:t xml:space="preserve">Create Poll: </w:t>
      </w:r>
      <w:r w:rsidRPr="00C431BA">
        <w:t xml:space="preserve">Teacher users can create a poll. </w:t>
      </w:r>
    </w:p>
    <w:p w14:paraId="10909521" w14:textId="09D02DC0" w:rsidR="00C431BA" w:rsidRPr="00C431BA" w:rsidRDefault="00C431BA" w:rsidP="00C060DD">
      <w:pPr>
        <w:pStyle w:val="ListParagraph"/>
        <w:numPr>
          <w:ilvl w:val="0"/>
          <w:numId w:val="2"/>
        </w:numPr>
        <w:rPr>
          <w:rPrChange w:id="601" w:author=" " w:date="2022-11-14T18:38:00Z">
            <w:rPr>
              <w:b/>
              <w:bCs/>
            </w:rPr>
          </w:rPrChange>
        </w:rPr>
      </w:pPr>
      <w:r w:rsidRPr="00C431BA">
        <w:rPr>
          <w:b/>
          <w:bCs/>
        </w:rPr>
        <w:t>Close Poll:</w:t>
      </w:r>
      <w:r w:rsidRPr="00C431BA">
        <w:t xml:space="preserve"> Teacher users can close polls, to get the </w:t>
      </w:r>
      <w:proofErr w:type="gramStart"/>
      <w:r w:rsidRPr="00C431BA">
        <w:t>final results</w:t>
      </w:r>
      <w:proofErr w:type="gramEnd"/>
      <w:r w:rsidRPr="00C431BA">
        <w:t xml:space="preserve"> of the poll.</w:t>
      </w:r>
    </w:p>
    <w:p w14:paraId="0E93A591" w14:textId="602A80CB" w:rsidR="00C060DD" w:rsidRPr="00C431BA" w:rsidRDefault="54A2FF1A" w:rsidP="00C060DD">
      <w:pPr>
        <w:pStyle w:val="ListParagraph"/>
        <w:numPr>
          <w:ilvl w:val="0"/>
          <w:numId w:val="2"/>
        </w:numPr>
        <w:rPr>
          <w:rPrChange w:id="602" w:author=" " w:date="2022-11-14T18:38:00Z">
            <w:rPr>
              <w:b/>
              <w:bCs/>
            </w:rPr>
          </w:rPrChange>
        </w:rPr>
      </w:pPr>
      <w:r w:rsidRPr="00C431BA">
        <w:rPr>
          <w:b/>
          <w:bCs/>
        </w:rPr>
        <w:t xml:space="preserve">Post Poll results: </w:t>
      </w:r>
      <w:r w:rsidRPr="00C431BA">
        <w:t>Teacher users can post the results of the polls to the classroom.</w:t>
      </w:r>
    </w:p>
    <w:p w14:paraId="291A1787" w14:textId="1277D587" w:rsidR="00C060DD" w:rsidRPr="00C431BA" w:rsidRDefault="54A2FF1A" w:rsidP="00C060DD">
      <w:pPr>
        <w:pStyle w:val="ListParagraph"/>
        <w:numPr>
          <w:ilvl w:val="0"/>
          <w:numId w:val="2"/>
        </w:numPr>
      </w:pPr>
      <w:r w:rsidRPr="00C431BA">
        <w:rPr>
          <w:b/>
          <w:bCs/>
        </w:rPr>
        <w:t>Create quiz:</w:t>
      </w:r>
      <w:r w:rsidRPr="00C431BA">
        <w:t xml:space="preserve"> Teacher users can create a quiz, adding questions and their answers.</w:t>
      </w:r>
    </w:p>
    <w:p w14:paraId="1A47470E" w14:textId="6C3034A0" w:rsidR="00C431BA" w:rsidRPr="00C431BA" w:rsidRDefault="00C431BA" w:rsidP="00C060DD">
      <w:pPr>
        <w:pStyle w:val="ListParagraph"/>
        <w:numPr>
          <w:ilvl w:val="0"/>
          <w:numId w:val="2"/>
        </w:numPr>
        <w:rPr>
          <w:rPrChange w:id="603" w:author=" " w:date="2022-11-14T18:39:00Z">
            <w:rPr>
              <w:b/>
              <w:bCs/>
            </w:rPr>
          </w:rPrChange>
        </w:rPr>
      </w:pPr>
      <w:r w:rsidRPr="00C431BA">
        <w:rPr>
          <w:b/>
          <w:bCs/>
        </w:rPr>
        <w:t>Correct quiz:</w:t>
      </w:r>
      <w:r w:rsidRPr="00C431BA">
        <w:t xml:space="preserve"> Teacher users can review, and correct the quiz attempts made by their students, returning </w:t>
      </w:r>
      <w:proofErr w:type="gramStart"/>
      <w:r w:rsidRPr="00C431BA">
        <w:t>a final result</w:t>
      </w:r>
      <w:proofErr w:type="gramEnd"/>
      <w:r w:rsidRPr="00C431BA">
        <w:t>.</w:t>
      </w:r>
    </w:p>
    <w:p w14:paraId="424393DD" w14:textId="70A8F124" w:rsidR="00C060DD" w:rsidRPr="00C431BA" w:rsidRDefault="54A2FF1A" w:rsidP="00C060DD">
      <w:pPr>
        <w:pStyle w:val="ListParagraph"/>
        <w:numPr>
          <w:ilvl w:val="0"/>
          <w:numId w:val="2"/>
        </w:numPr>
        <w:rPr>
          <w:rPrChange w:id="604" w:author=" " w:date="2022-11-14T18:39:00Z">
            <w:rPr>
              <w:b/>
              <w:bCs/>
            </w:rPr>
          </w:rPrChange>
        </w:rPr>
      </w:pPr>
      <w:r w:rsidRPr="00C431BA">
        <w:rPr>
          <w:b/>
          <w:bCs/>
        </w:rPr>
        <w:t>Post quiz results:</w:t>
      </w:r>
      <w:r w:rsidRPr="00C431BA">
        <w:t xml:space="preserve"> Teacher users can post the results of the quizzes to the classroom.</w:t>
      </w:r>
    </w:p>
    <w:p w14:paraId="766822A8" w14:textId="105FD9E9" w:rsidR="00C060DD" w:rsidRPr="00C431BA" w:rsidRDefault="54A2FF1A" w:rsidP="00C060DD">
      <w:pPr>
        <w:pStyle w:val="ListParagraph"/>
        <w:numPr>
          <w:ilvl w:val="0"/>
          <w:numId w:val="2"/>
        </w:numPr>
      </w:pPr>
      <w:r w:rsidRPr="00C431BA">
        <w:rPr>
          <w:b/>
          <w:bCs/>
        </w:rPr>
        <w:t>Create content:</w:t>
      </w:r>
      <w:r w:rsidRPr="00C431BA">
        <w:t xml:space="preserve"> Teacher users can create content and post it to the classroom</w:t>
      </w:r>
      <w:commentRangeEnd w:id="598"/>
      <w:r w:rsidR="00257F75" w:rsidRPr="00C431BA">
        <w:rPr>
          <w:rStyle w:val="CommentReference"/>
        </w:rPr>
        <w:commentReference w:id="598"/>
      </w:r>
      <w:r w:rsidRPr="00C431BA">
        <w:t>.</w:t>
      </w:r>
    </w:p>
    <w:p w14:paraId="483775D1" w14:textId="6070ADDC" w:rsidR="00C431BA" w:rsidRPr="00C431BA" w:rsidRDefault="00C431BA" w:rsidP="00C060DD">
      <w:pPr>
        <w:pStyle w:val="ListParagraph"/>
        <w:numPr>
          <w:ilvl w:val="0"/>
          <w:numId w:val="2"/>
        </w:numPr>
      </w:pPr>
      <w:r w:rsidRPr="00C431BA">
        <w:rPr>
          <w:b/>
          <w:bCs/>
        </w:rPr>
        <w:t>Manipulate content:</w:t>
      </w:r>
      <w:r w:rsidRPr="00C431BA">
        <w:t xml:space="preserve"> Teacher users can edit and delete content they created.</w:t>
      </w:r>
    </w:p>
    <w:p w14:paraId="2D53855D" w14:textId="55EE183C" w:rsidR="00E4129F" w:rsidRDefault="5E358D30" w:rsidP="00541137">
      <w:pPr>
        <w:pStyle w:val="Heading3"/>
        <w:tabs>
          <w:tab w:val="left" w:pos="2904"/>
        </w:tabs>
      </w:pPr>
      <w:bookmarkStart w:id="605" w:name="_Toc120625709"/>
      <w:r>
        <w:t>3.</w:t>
      </w:r>
      <w:r w:rsidR="78B5910B">
        <w:t>2</w:t>
      </w:r>
      <w:r>
        <w:t>.</w:t>
      </w:r>
      <w:r w:rsidR="78B5910B">
        <w:t>2</w:t>
      </w:r>
      <w:r>
        <w:t xml:space="preserve"> Class Diagram</w:t>
      </w:r>
      <w:bookmarkEnd w:id="605"/>
      <w:r w:rsidR="00E4129F">
        <w:tab/>
      </w:r>
    </w:p>
    <w:p w14:paraId="2A24AB96" w14:textId="7EDDD434" w:rsidR="00541137" w:rsidRDefault="00541137" w:rsidP="00541137"/>
    <w:p w14:paraId="1F22D564" w14:textId="61A3AF4E" w:rsidR="00541137" w:rsidRPr="00541137" w:rsidRDefault="32E9AB29">
      <w:pPr>
        <w:rPr>
          <w:ins w:id="606" w:author=" " w:date="2022-11-15T19:12:00Z"/>
        </w:rPr>
        <w:pPrChange w:id="607" w:author=" " w:date="2022-11-15T19:27:00Z">
          <w:pPr>
            <w:pStyle w:val="Heading3"/>
          </w:pPr>
        </w:pPrChange>
      </w:pPr>
      <w:r>
        <w:t xml:space="preserve">Class diagrams are used to visualise the class structure of the system. A class is defined as a blueprint or set of instructions to build a specific type of object, determining how an object will behave and what the object with contain </w:t>
      </w:r>
      <w:r w:rsidR="00541137">
        <w:fldChar w:fldCharType="begin"/>
      </w:r>
      <w:r w:rsidR="0050064C">
        <w:instrText xml:space="preserve"> ADDIN ZOTERO_ITEM CSL_CITATION {"citationID":"xI1ytCdX","properties":{"formattedCitation":"(Hartman, 2020b)","plainCitation":"(Hartman, 2020b)","dontUpdate":true,"noteIndex":0},"citationItems":[{"id":165,"uris":["http://zotero.org/users/local/Ei0Zp2t7/items/SUX7M9ZN"],"itemData":{"id":165,"type":"webpage","abstract":"This tutorial covers the Class and Object definitions, Basic concepts with programming examples, Differences between object and class, and more.","language":"en-US","title":"What is Class and Object in Java OOPS? Learn with Example","title-short":"What is Class and Object in Java OOPS?","URL":"https://www.guru99.com/java-oops-class-objects.html","author":[{"family":"Hartman","given":"James"}],"accessed":{"date-parts":[["2022",11,15]]},"issued":{"date-parts":[["2020",2,25]]}}}],"schema":"https://github.com/citation-style-language/schema/raw/master/csl-citation.json"} </w:instrText>
      </w:r>
      <w:r w:rsidR="00541137">
        <w:fldChar w:fldCharType="separate"/>
      </w:r>
      <w:r w:rsidR="79EB19BA" w:rsidRPr="2096EBE7">
        <w:rPr>
          <w:rFonts w:ascii="Calibri" w:hAnsi="Calibri" w:cs="Calibri"/>
        </w:rPr>
        <w:t>(Hartman, 2020</w:t>
      </w:r>
      <w:del w:id="608" w:author=" " w:date="2022-11-15T19:34:00Z">
        <w:r w:rsidR="00541137" w:rsidRPr="2096EBE7" w:rsidDel="79EB19BA">
          <w:rPr>
            <w:rFonts w:ascii="Calibri" w:hAnsi="Calibri" w:cs="Calibri"/>
          </w:rPr>
          <w:delText>b</w:delText>
        </w:r>
      </w:del>
      <w:r w:rsidR="79EB19BA" w:rsidRPr="2096EBE7">
        <w:rPr>
          <w:rFonts w:ascii="Calibri" w:hAnsi="Calibri" w:cs="Calibri"/>
        </w:rPr>
        <w:t>)</w:t>
      </w:r>
      <w:r w:rsidR="00541137">
        <w:fldChar w:fldCharType="end"/>
      </w:r>
      <w:ins w:id="609" w:author=" " w:date="2022-11-15T19:33:00Z">
        <w:r>
          <w:t>.</w:t>
        </w:r>
      </w:ins>
      <w:ins w:id="610" w:author=" " w:date="2022-11-15T19:31:00Z">
        <w:r>
          <w:t xml:space="preserve"> </w:t>
        </w:r>
      </w:ins>
      <w:ins w:id="611" w:author=" " w:date="2022-11-15T19:34:00Z">
        <w:r w:rsidR="79EB19BA">
          <w:t xml:space="preserve">A class diagram demonstrates this, as well as how the classes relate to each other. </w:t>
        </w:r>
      </w:ins>
    </w:p>
    <w:p w14:paraId="44808055" w14:textId="04BBD760" w:rsidR="009A6B46" w:rsidRPr="009A6B46" w:rsidRDefault="00040439">
      <w:pPr>
        <w:rPr>
          <w:ins w:id="612" w:author=" " w:date="2022-11-15T09:58:00Z"/>
        </w:rPr>
        <w:pPrChange w:id="613" w:author=" " w:date="2022-11-15T19:12:00Z">
          <w:pPr>
            <w:pStyle w:val="Heading3"/>
          </w:pPr>
        </w:pPrChange>
      </w:pPr>
      <w:commentRangeStart w:id="614"/>
      <w:r>
        <w:rPr>
          <w:noProof/>
        </w:rPr>
        <w:lastRenderedPageBreak/>
        <w:drawing>
          <wp:inline distT="0" distB="0" distL="0" distR="0" wp14:anchorId="35422164" wp14:editId="1AE11924">
            <wp:extent cx="5731510" cy="6876415"/>
            <wp:effectExtent l="0" t="0" r="2540" b="635"/>
            <wp:docPr id="27" name="Picture 27"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Timelin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731510" cy="6876415"/>
                    </a:xfrm>
                    <a:prstGeom prst="rect">
                      <a:avLst/>
                    </a:prstGeom>
                  </pic:spPr>
                </pic:pic>
              </a:graphicData>
            </a:graphic>
          </wp:inline>
        </w:drawing>
      </w:r>
      <w:commentRangeEnd w:id="614"/>
      <w:r w:rsidR="00B45B55">
        <w:rPr>
          <w:rStyle w:val="CommentReference"/>
        </w:rPr>
        <w:commentReference w:id="614"/>
      </w:r>
    </w:p>
    <w:p w14:paraId="2DBF4A96" w14:textId="148B7919" w:rsidR="007A44DB" w:rsidRDefault="009A6B46" w:rsidP="009A6B46">
      <w:pPr>
        <w:pStyle w:val="Caption"/>
        <w:rPr>
          <w:ins w:id="615" w:author=" " w:date="2022-11-15T19:49:00Z"/>
        </w:rPr>
      </w:pPr>
      <w:bookmarkStart w:id="616" w:name="_Toc119660216"/>
      <w:ins w:id="617" w:author=" " w:date="2022-11-15T19:17:00Z">
        <w:r>
          <w:t xml:space="preserve">Figure </w:t>
        </w:r>
        <w:r>
          <w:fldChar w:fldCharType="begin"/>
        </w:r>
        <w:r>
          <w:instrText xml:space="preserve"> SEQ Figure \* ARABIC </w:instrText>
        </w:r>
      </w:ins>
      <w:r>
        <w:fldChar w:fldCharType="separate"/>
      </w:r>
      <w:r w:rsidR="00022392">
        <w:rPr>
          <w:noProof/>
        </w:rPr>
        <w:t>17</w:t>
      </w:r>
      <w:ins w:id="618" w:author=" " w:date="2022-11-15T19:17:00Z">
        <w:r>
          <w:fldChar w:fldCharType="end"/>
        </w:r>
        <w:r>
          <w:t xml:space="preserve"> UML Class Diagram</w:t>
        </w:r>
      </w:ins>
      <w:bookmarkEnd w:id="616"/>
    </w:p>
    <w:p w14:paraId="5005CBB5" w14:textId="1107AB33" w:rsidR="00F773FB" w:rsidRPr="00F773FB" w:rsidRDefault="00F773FB" w:rsidP="00F773FB">
      <w:pPr>
        <w:rPr>
          <w:ins w:id="619" w:author=" " w:date="2022-11-14T18:50:00Z"/>
        </w:rPr>
      </w:pPr>
      <w:ins w:id="620" w:author=" " w:date="2022-11-15T19:34:00Z">
        <w:r>
          <w:t>Figure 17 demo</w:t>
        </w:r>
      </w:ins>
      <w:ins w:id="621" w:author=" " w:date="2022-11-15T19:35:00Z">
        <w:r>
          <w:t xml:space="preserve">nstrates the class structure of this application. The </w:t>
        </w:r>
      </w:ins>
      <w:r w:rsidR="00673954">
        <w:t>users’</w:t>
      </w:r>
      <w:ins w:id="622" w:author=" " w:date="2022-11-15T19:35:00Z">
        <w:r>
          <w:t xml:space="preserve"> class is a parent class, as it holds </w:t>
        </w:r>
      </w:ins>
      <w:ins w:id="623" w:author=" " w:date="2022-11-15T19:36:00Z">
        <w:r>
          <w:t>features that both user types will have, such as the various information required to create an account in the system.</w:t>
        </w:r>
      </w:ins>
      <w:ins w:id="624" w:author=" " w:date="2022-11-15T19:39:00Z">
        <w:r>
          <w:t xml:space="preserve"> Both user types will also login. </w:t>
        </w:r>
      </w:ins>
      <w:ins w:id="625" w:author=" " w:date="2022-11-15T19:36:00Z">
        <w:r>
          <w:t>Both student and teacher classes are then child classes, which inhe</w:t>
        </w:r>
      </w:ins>
      <w:ins w:id="626" w:author=" " w:date="2022-11-15T19:37:00Z">
        <w:r>
          <w:t>rit these features</w:t>
        </w:r>
      </w:ins>
      <w:ins w:id="627" w:author=" " w:date="2022-11-15T19:40:00Z">
        <w:r>
          <w:t xml:space="preserve"> and methods</w:t>
        </w:r>
      </w:ins>
      <w:ins w:id="628" w:author=" " w:date="2022-11-15T19:37:00Z">
        <w:r>
          <w:t>.</w:t>
        </w:r>
      </w:ins>
      <w:ins w:id="629" w:author=" " w:date="2022-11-15T19:40:00Z">
        <w:r>
          <w:t xml:space="preserve"> </w:t>
        </w:r>
      </w:ins>
      <w:ins w:id="630" w:author=" " w:date="2022-11-15T19:37:00Z">
        <w:r>
          <w:t xml:space="preserve"> </w:t>
        </w:r>
      </w:ins>
      <w:ins w:id="631" w:author=" " w:date="2022-11-15T19:40:00Z">
        <w:r>
          <w:t>Neither of these users</w:t>
        </w:r>
      </w:ins>
      <w:ins w:id="632" w:author=" " w:date="2022-11-15T19:41:00Z">
        <w:r>
          <w:t xml:space="preserve"> will have unique features from each other, but they each have different methods, such as the various create element methods a teacher will have access to that the student will not. T</w:t>
        </w:r>
      </w:ins>
      <w:ins w:id="633" w:author=" " w:date="2022-11-15T19:42:00Z">
        <w:r>
          <w:t>he student has its various methods, such as joining a group. The group class</w:t>
        </w:r>
      </w:ins>
      <w:ins w:id="634" w:author=" " w:date="2022-11-15T19:43:00Z">
        <w:r>
          <w:t xml:space="preserve"> is represented in the </w:t>
        </w:r>
      </w:ins>
      <w:ins w:id="635" w:author=" " w:date="2022-11-15T19:44:00Z">
        <w:r w:rsidR="00396B1A">
          <w:t xml:space="preserve">diagram with a one to zero or many </w:t>
        </w:r>
        <w:proofErr w:type="gramStart"/>
        <w:r w:rsidR="00396B1A">
          <w:t>relationship</w:t>
        </w:r>
        <w:proofErr w:type="gramEnd"/>
        <w:r w:rsidR="00396B1A">
          <w:t>, as witho</w:t>
        </w:r>
      </w:ins>
      <w:ins w:id="636" w:author=" " w:date="2022-11-15T19:45:00Z">
        <w:r w:rsidR="00396B1A">
          <w:t xml:space="preserve">ut the teacher user, a group </w:t>
        </w:r>
      </w:ins>
      <w:r w:rsidR="007D3F08">
        <w:t>cannot</w:t>
      </w:r>
      <w:ins w:id="637" w:author=" " w:date="2022-11-15T19:45:00Z">
        <w:r w:rsidR="00396B1A">
          <w:t xml:space="preserve"> exist. </w:t>
        </w:r>
      </w:ins>
      <w:r w:rsidR="007D3F08">
        <w:t>However,</w:t>
      </w:r>
      <w:ins w:id="638" w:author=" " w:date="2022-11-15T19:45:00Z">
        <w:r w:rsidR="00396B1A">
          <w:t xml:space="preserve"> a teacher can also create </w:t>
        </w:r>
        <w:r w:rsidR="00396B1A">
          <w:lastRenderedPageBreak/>
          <w:t>many groups, but each group can only have one teacher creator. This relatio</w:t>
        </w:r>
      </w:ins>
      <w:ins w:id="639" w:author=" " w:date="2022-11-15T19:46:00Z">
        <w:r w:rsidR="00396B1A">
          <w:t xml:space="preserve">nship is also implemented for the content, messages, polls, </w:t>
        </w:r>
        <w:proofErr w:type="gramStart"/>
        <w:r w:rsidR="00396B1A">
          <w:t>quiz</w:t>
        </w:r>
        <w:proofErr w:type="gramEnd"/>
        <w:r w:rsidR="00396B1A">
          <w:t xml:space="preserve"> and questions classes, as without a group, none of these can exist, however a group can have many </w:t>
        </w:r>
      </w:ins>
      <w:ins w:id="640" w:author=" " w:date="2022-11-15T19:49:00Z">
        <w:r w:rsidR="00396B1A">
          <w:t xml:space="preserve">of each </w:t>
        </w:r>
      </w:ins>
      <w:ins w:id="641" w:author=" " w:date="2022-11-15T19:46:00Z">
        <w:r w:rsidR="00396B1A">
          <w:t xml:space="preserve">of these </w:t>
        </w:r>
      </w:ins>
      <w:ins w:id="642" w:author=" " w:date="2022-11-15T19:49:00Z">
        <w:r w:rsidR="00396B1A">
          <w:t>classes</w:t>
        </w:r>
      </w:ins>
      <w:ins w:id="643" w:author=" " w:date="2022-11-15T19:46:00Z">
        <w:r w:rsidR="00396B1A">
          <w:t>.</w:t>
        </w:r>
      </w:ins>
      <w:ins w:id="644" w:author=" " w:date="2022-11-15T19:49:00Z">
        <w:r w:rsidR="00396B1A">
          <w:t xml:space="preserve"> </w:t>
        </w:r>
      </w:ins>
      <w:ins w:id="645" w:author=" " w:date="2022-11-15T19:51:00Z">
        <w:r w:rsidR="00396B1A">
          <w:t>This diagram will aid in the implementation of the system during the development phase.</w:t>
        </w:r>
      </w:ins>
    </w:p>
    <w:p w14:paraId="1E2BDEA1" w14:textId="77777777" w:rsidR="007D3F08" w:rsidRDefault="007D3F08" w:rsidP="007D3F08">
      <w:pPr>
        <w:pStyle w:val="Heading2"/>
      </w:pPr>
      <w:bookmarkStart w:id="646" w:name="_Toc120396044"/>
      <w:bookmarkStart w:id="647" w:name="_Toc120625710"/>
      <w:ins w:id="648" w:author=" " w:date="2022-11-14T18:55:00Z">
        <w:r>
          <w:t>3.</w:t>
        </w:r>
      </w:ins>
      <w:r>
        <w:t>2</w:t>
      </w:r>
      <w:ins w:id="649" w:author=" " w:date="2022-11-14T18:55:00Z">
        <w:r>
          <w:t>.</w:t>
        </w:r>
      </w:ins>
      <w:r>
        <w:t>2</w:t>
      </w:r>
      <w:ins w:id="650" w:author=" " w:date="2022-11-14T18:55:00Z">
        <w:r>
          <w:t xml:space="preserve"> Middle Tier</w:t>
        </w:r>
      </w:ins>
      <w:bookmarkEnd w:id="646"/>
      <w:bookmarkEnd w:id="647"/>
    </w:p>
    <w:p w14:paraId="14087ED6" w14:textId="77777777" w:rsidR="007D3F08" w:rsidRDefault="007D3F08" w:rsidP="007D3F08">
      <w:r>
        <w:t xml:space="preserve">As discussed previously, the middle tier is what adds the functionality to connect the three tiers, completing tasks such as handling front end requests and manipulating data from the database. Sequence diagrams are used to demonstrate these operations, describing how they occur, and in what order </w:t>
      </w:r>
      <w:r>
        <w:fldChar w:fldCharType="begin"/>
      </w:r>
      <w:r>
        <w:instrText xml:space="preserve"> ADDIN ZOTERO_ITEM CSL_CITATION {"citationID":"nf6YC4s9","properties":{"formattedCitation":"(Tarika, 2017)","plainCitation":"(Tarika, 2017)","noteIndex":0},"citationItems":[{"id":181,"uris":["http://zotero.org/users/local/Ei0Zp2t7/items/62GVF8B3"],"itemData":{"id":181,"type":"post-weblog","abstract":"A Computer Science portal for geeks. It contains well written, well thought and well explained computer science and programming articles, quizzes and practice/competitive programming/company interview Questions.","container-title":"GeeksforGeeks","language":"en-us","note":"section: Design Pattern","title":"Unified Modeling Language (UML) | Sequence Diagrams","URL":"https://www.geeksforgeeks.org/unified-modeling-language-uml-sequence-diagrams/","author":[{"family":"Tarika","given":"Simmy"}],"accessed":{"date-parts":[["2022",11,26]]},"issued":{"date-parts":[["2017",10,27]]}}}],"schema":"https://github.com/citation-style-language/schema/raw/master/csl-citation.json"} </w:instrText>
      </w:r>
      <w:r>
        <w:fldChar w:fldCharType="separate"/>
      </w:r>
      <w:r w:rsidRPr="00672B7D">
        <w:rPr>
          <w:rFonts w:ascii="Calibri" w:hAnsi="Calibri" w:cs="Calibri"/>
        </w:rPr>
        <w:t>(</w:t>
      </w:r>
      <w:proofErr w:type="spellStart"/>
      <w:r w:rsidRPr="00672B7D">
        <w:rPr>
          <w:rFonts w:ascii="Calibri" w:hAnsi="Calibri" w:cs="Calibri"/>
        </w:rPr>
        <w:t>Tarika</w:t>
      </w:r>
      <w:proofErr w:type="spellEnd"/>
      <w:r w:rsidRPr="00672B7D">
        <w:rPr>
          <w:rFonts w:ascii="Calibri" w:hAnsi="Calibri" w:cs="Calibri"/>
        </w:rPr>
        <w:t>, 2017)</w:t>
      </w:r>
      <w:r>
        <w:fldChar w:fldCharType="end"/>
      </w:r>
      <w:r>
        <w:t>. These diagrams further flesh out the requirements of the systems features and will aid greatly in the development cycle.</w:t>
      </w:r>
    </w:p>
    <w:p w14:paraId="24F6A200" w14:textId="77777777" w:rsidR="007D3F08" w:rsidRDefault="007D3F08" w:rsidP="007D3F08">
      <w:pPr>
        <w:keepNext/>
      </w:pPr>
      <w:r>
        <w:rPr>
          <w:noProof/>
        </w:rPr>
        <w:drawing>
          <wp:inline distT="0" distB="0" distL="0" distR="0" wp14:anchorId="103E6079" wp14:editId="4407B223">
            <wp:extent cx="5731510" cy="2618740"/>
            <wp:effectExtent l="0" t="0" r="254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5731510" cy="2618740"/>
                    </a:xfrm>
                    <a:prstGeom prst="rect">
                      <a:avLst/>
                    </a:prstGeom>
                  </pic:spPr>
                </pic:pic>
              </a:graphicData>
            </a:graphic>
          </wp:inline>
        </w:drawing>
      </w:r>
    </w:p>
    <w:p w14:paraId="24B18DB4" w14:textId="6036293A" w:rsidR="007D3F08" w:rsidRDefault="007D3F08" w:rsidP="007D3F08">
      <w:pPr>
        <w:pStyle w:val="Caption"/>
      </w:pPr>
      <w:r>
        <w:t xml:space="preserve">Figure </w:t>
      </w:r>
      <w:r>
        <w:fldChar w:fldCharType="begin"/>
      </w:r>
      <w:r>
        <w:instrText xml:space="preserve"> SEQ Figure \* ARABIC </w:instrText>
      </w:r>
      <w:r>
        <w:fldChar w:fldCharType="separate"/>
      </w:r>
      <w:r w:rsidR="00022392">
        <w:rPr>
          <w:noProof/>
        </w:rPr>
        <w:t>18</w:t>
      </w:r>
      <w:r>
        <w:rPr>
          <w:noProof/>
        </w:rPr>
        <w:fldChar w:fldCharType="end"/>
      </w:r>
      <w:r>
        <w:t xml:space="preserve"> Sequence diagram for system login</w:t>
      </w:r>
    </w:p>
    <w:p w14:paraId="4A95F29B" w14:textId="77777777" w:rsidR="007D3F08" w:rsidRDefault="007D3F08" w:rsidP="007D3F08">
      <w:r>
        <w:t>Figure 18 above demonstrates the login process of a user. The diagram clearly shows the interactions from one layer of the application to another. Once the user enters their login details, a HTTP POST request will be made from the front end, which the middle ware will handle, making the appropriate query to the database to search through the collection to check for valid login details. Upon successful retrieval, the database will return the data to the middleware, which will send a success response to the front end. This finally results in the front end displaying the user homepage to the validated user.</w:t>
      </w:r>
    </w:p>
    <w:p w14:paraId="7588F155" w14:textId="77777777" w:rsidR="007D3F08" w:rsidRDefault="007D3F08" w:rsidP="007D3F08">
      <w:r>
        <w:rPr>
          <w:noProof/>
        </w:rPr>
        <w:lastRenderedPageBreak/>
        <w:drawing>
          <wp:inline distT="0" distB="0" distL="0" distR="0" wp14:anchorId="7649BAAF" wp14:editId="058BC0D7">
            <wp:extent cx="5731510" cy="2670810"/>
            <wp:effectExtent l="0" t="0" r="2540" b="0"/>
            <wp:docPr id="29" name="Picture 2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731510" cy="2670810"/>
                    </a:xfrm>
                    <a:prstGeom prst="rect">
                      <a:avLst/>
                    </a:prstGeom>
                  </pic:spPr>
                </pic:pic>
              </a:graphicData>
            </a:graphic>
          </wp:inline>
        </w:drawing>
      </w:r>
    </w:p>
    <w:p w14:paraId="219F3F98" w14:textId="078FDA11" w:rsidR="007D3F08" w:rsidRDefault="007D3F08" w:rsidP="007D3F08">
      <w:pPr>
        <w:pStyle w:val="Caption"/>
      </w:pPr>
      <w:r>
        <w:t xml:space="preserve">Figure </w:t>
      </w:r>
      <w:r>
        <w:fldChar w:fldCharType="begin"/>
      </w:r>
      <w:r>
        <w:instrText xml:space="preserve"> SEQ Figure \* ARABIC </w:instrText>
      </w:r>
      <w:r>
        <w:fldChar w:fldCharType="separate"/>
      </w:r>
      <w:r w:rsidR="00022392">
        <w:rPr>
          <w:noProof/>
        </w:rPr>
        <w:t>19</w:t>
      </w:r>
      <w:r>
        <w:rPr>
          <w:noProof/>
        </w:rPr>
        <w:fldChar w:fldCharType="end"/>
      </w:r>
      <w:r>
        <w:t xml:space="preserve"> Sequence diagram for file upload</w:t>
      </w:r>
    </w:p>
    <w:p w14:paraId="75576B7A" w14:textId="77777777" w:rsidR="007D3F08" w:rsidRPr="000A1F70" w:rsidRDefault="007D3F08" w:rsidP="007D3F08">
      <w:r>
        <w:t xml:space="preserve">Figure 19 portrays the process of a user uploading a file on the web application, again clearly showing the way that each layer interacts with each other. The user selects the files to be uploaded, which are then sent in a HTTP POST request from the front end. This request is then handled by the </w:t>
      </w:r>
      <w:proofErr w:type="spellStart"/>
      <w:r>
        <w:t>middeware</w:t>
      </w:r>
      <w:proofErr w:type="spellEnd"/>
      <w:r>
        <w:t xml:space="preserve"> which performs an insert of the files into a </w:t>
      </w:r>
      <w:proofErr w:type="spellStart"/>
      <w:r>
        <w:t>mongodb</w:t>
      </w:r>
      <w:proofErr w:type="spellEnd"/>
      <w:r>
        <w:t xml:space="preserve"> collection. This results in a success message being passed from the back end to the front end and displaying to the user. This sequence diagram would work similarly for many other of the systems use cases, such as registration, posting questions, and creating quizzes and polls.</w:t>
      </w:r>
    </w:p>
    <w:p w14:paraId="35C32F8A" w14:textId="77777777" w:rsidR="007D3F08" w:rsidRPr="000A1F70" w:rsidRDefault="007D3F08" w:rsidP="007D3F08"/>
    <w:p w14:paraId="1C03A3AB" w14:textId="77777777" w:rsidR="007D3F08" w:rsidRDefault="007D3F08" w:rsidP="007D3F08">
      <w:pPr>
        <w:keepNext/>
      </w:pPr>
      <w:r>
        <w:rPr>
          <w:noProof/>
        </w:rPr>
        <w:lastRenderedPageBreak/>
        <w:drawing>
          <wp:inline distT="0" distB="0" distL="0" distR="0" wp14:anchorId="5D71B5EB" wp14:editId="6E5CF2F4">
            <wp:extent cx="5731510" cy="4653280"/>
            <wp:effectExtent l="0" t="0" r="2540" b="0"/>
            <wp:docPr id="32" name="Picture 3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Diagram&#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5731510" cy="4653280"/>
                    </a:xfrm>
                    <a:prstGeom prst="rect">
                      <a:avLst/>
                    </a:prstGeom>
                  </pic:spPr>
                </pic:pic>
              </a:graphicData>
            </a:graphic>
          </wp:inline>
        </w:drawing>
      </w:r>
    </w:p>
    <w:p w14:paraId="52AA8520" w14:textId="15A596FC" w:rsidR="007D3F08" w:rsidRPr="006731A6" w:rsidRDefault="007D3F08" w:rsidP="007D3F08">
      <w:pPr>
        <w:pStyle w:val="Caption"/>
      </w:pPr>
      <w:r>
        <w:t xml:space="preserve">Figure </w:t>
      </w:r>
      <w:r>
        <w:fldChar w:fldCharType="begin"/>
      </w:r>
      <w:r>
        <w:instrText xml:space="preserve"> SEQ Figure \* ARABIC </w:instrText>
      </w:r>
      <w:r>
        <w:fldChar w:fldCharType="separate"/>
      </w:r>
      <w:r w:rsidR="00022392">
        <w:rPr>
          <w:noProof/>
        </w:rPr>
        <w:t>20</w:t>
      </w:r>
      <w:r>
        <w:rPr>
          <w:noProof/>
        </w:rPr>
        <w:fldChar w:fldCharType="end"/>
      </w:r>
      <w:r>
        <w:t xml:space="preserve"> Sequence diagram for sending private message</w:t>
      </w:r>
    </w:p>
    <w:p w14:paraId="72C20AB1" w14:textId="77777777" w:rsidR="007D3F08" w:rsidRPr="006731A6" w:rsidRDefault="007D3F08" w:rsidP="007D3F08">
      <w:r>
        <w:t xml:space="preserve">Figure 20 above displays the sequence diagram for sending a private message. This scenario is assuming the user has no previous chat history with the recipient. It demonstrates the user selects the message recipient, which causes the front end to make a HTTP POST request to create a new chat. The middleware then handles this request, by inserting a new document into the Chat collection, containing details about the chat, such as the chats unique id, the chat participants and the id of each message which is sent in the chat. This returns a successful response to the front end which then displays the chat to the user. Then the user can add a message to be sent, which causes the front end to </w:t>
      </w:r>
      <w:proofErr w:type="spellStart"/>
      <w:proofErr w:type="gramStart"/>
      <w:r>
        <w:t>sent</w:t>
      </w:r>
      <w:proofErr w:type="spellEnd"/>
      <w:proofErr w:type="gramEnd"/>
      <w:r>
        <w:t xml:space="preserve"> a HTTP POST request again, along with the message data. The middleware then handles the request by inserting the message data and a unique message id into the message collection. This unique message id is also added to its associated chat document, as mentioned previously. A success response is finally returned to the front end.</w:t>
      </w:r>
    </w:p>
    <w:p w14:paraId="192121FD" w14:textId="77777777" w:rsidR="007D3F08" w:rsidRDefault="007D3F08" w:rsidP="007D3F08">
      <w:pPr>
        <w:pStyle w:val="Heading2"/>
      </w:pPr>
    </w:p>
    <w:p w14:paraId="272199CA" w14:textId="77777777" w:rsidR="007D3F08" w:rsidRDefault="007D3F08" w:rsidP="007D3F08">
      <w:pPr>
        <w:pStyle w:val="Heading2"/>
      </w:pPr>
      <w:bookmarkStart w:id="651" w:name="_Toc120396045"/>
      <w:bookmarkStart w:id="652" w:name="_Toc120625711"/>
      <w:ins w:id="653" w:author=" " w:date="2022-11-12T13:26:00Z">
        <w:r>
          <w:t>3.</w:t>
        </w:r>
      </w:ins>
      <w:r>
        <w:t>2</w:t>
      </w:r>
      <w:ins w:id="654" w:author=" " w:date="2022-11-12T13:26:00Z">
        <w:r>
          <w:t>.</w:t>
        </w:r>
      </w:ins>
      <w:r>
        <w:t>3</w:t>
      </w:r>
      <w:ins w:id="655" w:author=" " w:date="2022-11-12T13:26:00Z">
        <w:r>
          <w:t xml:space="preserve"> Back </w:t>
        </w:r>
        <w:commentRangeStart w:id="656"/>
        <w:r>
          <w:t>End</w:t>
        </w:r>
      </w:ins>
      <w:commentRangeEnd w:id="656"/>
      <w:r>
        <w:rPr>
          <w:rStyle w:val="CommentReference"/>
          <w:rFonts w:asciiTheme="minorHAnsi" w:eastAsiaTheme="minorHAnsi" w:hAnsiTheme="minorHAnsi" w:cstheme="minorBidi"/>
          <w:color w:val="auto"/>
        </w:rPr>
        <w:commentReference w:id="656"/>
      </w:r>
      <w:bookmarkEnd w:id="651"/>
      <w:bookmarkEnd w:id="652"/>
    </w:p>
    <w:p w14:paraId="4F159AAC" w14:textId="77777777" w:rsidR="007D3F08" w:rsidRDefault="007D3F08" w:rsidP="007D3F08">
      <w:r>
        <w:t>MongoDB was the chosen database for this project. As Mongo is a NoSQL document database, the design process of a schema differs greatly from that of a relational database schema. While relational schema design is very structured and tends to be normalized – meaning there is no duplicated data, Mongo is a lot more flexible, without a formal design process or strict rules. Thus, rather than displaying the schema design in an Entity Relational Diagram, the general format of each collection will be described in the following paragraphs.</w:t>
      </w:r>
    </w:p>
    <w:p w14:paraId="0ADB8C7C" w14:textId="77777777" w:rsidR="007D3F08" w:rsidRDefault="007D3F08" w:rsidP="007D3F08">
      <w:pPr>
        <w:rPr>
          <w:b/>
          <w:bCs/>
        </w:rPr>
      </w:pPr>
      <w:r>
        <w:rPr>
          <w:b/>
          <w:bCs/>
        </w:rPr>
        <w:lastRenderedPageBreak/>
        <w:t>Users Collection</w:t>
      </w:r>
    </w:p>
    <w:p w14:paraId="23A915EA" w14:textId="77777777" w:rsidR="007D3F08" w:rsidRDefault="007D3F08" w:rsidP="007D3F08">
      <w:r>
        <w:t>The user collection will store the data for each user registered on the system. Every user will have the following data to create an account:</w:t>
      </w:r>
    </w:p>
    <w:p w14:paraId="28BA7392" w14:textId="77777777" w:rsidR="007D3F08" w:rsidRDefault="007D3F08" w:rsidP="007D3F08">
      <w:pPr>
        <w:pStyle w:val="ListParagraph"/>
        <w:numPr>
          <w:ilvl w:val="0"/>
          <w:numId w:val="16"/>
        </w:numPr>
      </w:pPr>
      <w:r>
        <w:t xml:space="preserve">User id, of object id data type. This is a unique 12-byte value generated by Mongo. </w:t>
      </w:r>
    </w:p>
    <w:p w14:paraId="13F07F69" w14:textId="77777777" w:rsidR="007D3F08" w:rsidRDefault="007D3F08" w:rsidP="007D3F08">
      <w:pPr>
        <w:pStyle w:val="ListParagraph"/>
        <w:numPr>
          <w:ilvl w:val="0"/>
          <w:numId w:val="16"/>
        </w:numPr>
      </w:pPr>
      <w:r>
        <w:t>Username, of a string data type.</w:t>
      </w:r>
    </w:p>
    <w:p w14:paraId="0C548AAE" w14:textId="77777777" w:rsidR="007D3F08" w:rsidRDefault="007D3F08" w:rsidP="007D3F08">
      <w:pPr>
        <w:pStyle w:val="ListParagraph"/>
        <w:numPr>
          <w:ilvl w:val="0"/>
          <w:numId w:val="16"/>
        </w:numPr>
      </w:pPr>
      <w:r>
        <w:t>Password, of a string data type.</w:t>
      </w:r>
    </w:p>
    <w:p w14:paraId="2258FD25" w14:textId="77777777" w:rsidR="007D3F08" w:rsidRDefault="007D3F08" w:rsidP="007D3F08">
      <w:pPr>
        <w:pStyle w:val="ListParagraph"/>
        <w:numPr>
          <w:ilvl w:val="0"/>
          <w:numId w:val="16"/>
        </w:numPr>
      </w:pPr>
      <w:r>
        <w:t>Email, of a string data type.</w:t>
      </w:r>
    </w:p>
    <w:p w14:paraId="4AF4364E" w14:textId="77777777" w:rsidR="007D3F08" w:rsidRDefault="007D3F08" w:rsidP="007D3F08">
      <w:pPr>
        <w:pStyle w:val="ListParagraph"/>
        <w:numPr>
          <w:ilvl w:val="0"/>
          <w:numId w:val="16"/>
        </w:numPr>
      </w:pPr>
      <w:r>
        <w:t>User type, of a string data type.</w:t>
      </w:r>
    </w:p>
    <w:p w14:paraId="15D41B37" w14:textId="77777777" w:rsidR="007D3F08" w:rsidRDefault="007D3F08" w:rsidP="007D3F08">
      <w:r>
        <w:t>However, documents then may differ depending on the user type, for example:</w:t>
      </w:r>
    </w:p>
    <w:p w14:paraId="0524CE66" w14:textId="77777777" w:rsidR="007D3F08" w:rsidRDefault="007D3F08" w:rsidP="007D3F08">
      <w:pPr>
        <w:pStyle w:val="ListParagraph"/>
        <w:numPr>
          <w:ilvl w:val="0"/>
          <w:numId w:val="16"/>
        </w:numPr>
      </w:pPr>
      <w:r>
        <w:t xml:space="preserve">A teacher user will create one or many groups, therefore they would require another attribute called groups of an array data type, to store the id of each group they have created. </w:t>
      </w:r>
    </w:p>
    <w:p w14:paraId="700EC21E" w14:textId="77777777" w:rsidR="007D3F08" w:rsidRDefault="007D3F08" w:rsidP="007D3F08">
      <w:pPr>
        <w:pStyle w:val="ListParagraph"/>
        <w:numPr>
          <w:ilvl w:val="0"/>
          <w:numId w:val="16"/>
        </w:numPr>
      </w:pPr>
      <w:r>
        <w:t xml:space="preserve">A student user has an automatic deletion date set to one year from account creation, therefore a deletion date attribute of date type would be needed. </w:t>
      </w:r>
    </w:p>
    <w:p w14:paraId="0139F968" w14:textId="77777777" w:rsidR="007D3F08" w:rsidRPr="00CF0E15" w:rsidRDefault="007D3F08" w:rsidP="007D3F08">
      <w:pPr>
        <w:pStyle w:val="ListParagraph"/>
      </w:pPr>
    </w:p>
    <w:p w14:paraId="2821ABAD" w14:textId="77777777" w:rsidR="007D3F08" w:rsidRDefault="007D3F08" w:rsidP="007D3F08">
      <w:pPr>
        <w:rPr>
          <w:b/>
          <w:bCs/>
        </w:rPr>
      </w:pPr>
      <w:r>
        <w:rPr>
          <w:b/>
          <w:bCs/>
        </w:rPr>
        <w:t>Groups Collection</w:t>
      </w:r>
    </w:p>
    <w:p w14:paraId="2EC3DBB9" w14:textId="77777777" w:rsidR="007D3F08" w:rsidRDefault="007D3F08" w:rsidP="007D3F08">
      <w:r>
        <w:t>The groups collection will store the data for each group created on the system. Every group will have the following data to be created:</w:t>
      </w:r>
    </w:p>
    <w:p w14:paraId="2AD11F50" w14:textId="77777777" w:rsidR="007D3F08" w:rsidRDefault="007D3F08" w:rsidP="007D3F08">
      <w:pPr>
        <w:pStyle w:val="ListParagraph"/>
        <w:numPr>
          <w:ilvl w:val="0"/>
          <w:numId w:val="16"/>
        </w:numPr>
      </w:pPr>
      <w:r>
        <w:t>Group id, of object id data type.</w:t>
      </w:r>
    </w:p>
    <w:p w14:paraId="33AB0CC1" w14:textId="77777777" w:rsidR="007D3F08" w:rsidRDefault="007D3F08" w:rsidP="007D3F08">
      <w:pPr>
        <w:pStyle w:val="ListParagraph"/>
        <w:numPr>
          <w:ilvl w:val="0"/>
          <w:numId w:val="16"/>
        </w:numPr>
      </w:pPr>
      <w:r>
        <w:t>Group name, of string data type.</w:t>
      </w:r>
    </w:p>
    <w:p w14:paraId="44150B49" w14:textId="77777777" w:rsidR="007D3F08" w:rsidRDefault="007D3F08" w:rsidP="007D3F08">
      <w:pPr>
        <w:pStyle w:val="ListParagraph"/>
        <w:numPr>
          <w:ilvl w:val="0"/>
          <w:numId w:val="16"/>
        </w:numPr>
      </w:pPr>
      <w:r>
        <w:t>Group password, of string data type.</w:t>
      </w:r>
    </w:p>
    <w:p w14:paraId="765ED66E" w14:textId="77777777" w:rsidR="007D3F08" w:rsidRDefault="007D3F08" w:rsidP="007D3F08">
      <w:pPr>
        <w:pStyle w:val="ListParagraph"/>
        <w:numPr>
          <w:ilvl w:val="0"/>
          <w:numId w:val="16"/>
        </w:numPr>
      </w:pPr>
      <w:r>
        <w:t>Group members, of array data type. This will store the id of each user who has joined the group.</w:t>
      </w:r>
    </w:p>
    <w:p w14:paraId="2F55397E" w14:textId="77777777" w:rsidR="007D3F08" w:rsidRDefault="007D3F08" w:rsidP="007D3F08">
      <w:pPr>
        <w:pStyle w:val="ListParagraph"/>
        <w:numPr>
          <w:ilvl w:val="0"/>
          <w:numId w:val="16"/>
        </w:numPr>
      </w:pPr>
      <w:r>
        <w:t>Content, of array data type. This will store the id of every content upload.</w:t>
      </w:r>
    </w:p>
    <w:p w14:paraId="738B503E" w14:textId="77777777" w:rsidR="007D3F08" w:rsidRDefault="007D3F08" w:rsidP="007D3F08">
      <w:pPr>
        <w:pStyle w:val="ListParagraph"/>
        <w:numPr>
          <w:ilvl w:val="0"/>
          <w:numId w:val="16"/>
        </w:numPr>
      </w:pPr>
      <w:r>
        <w:t>Quiz, of array data type. This will store the id of each quiz created.</w:t>
      </w:r>
    </w:p>
    <w:p w14:paraId="42924093" w14:textId="77777777" w:rsidR="007D3F08" w:rsidRDefault="007D3F08" w:rsidP="007D3F08">
      <w:pPr>
        <w:pStyle w:val="ListParagraph"/>
        <w:numPr>
          <w:ilvl w:val="0"/>
          <w:numId w:val="16"/>
        </w:numPr>
      </w:pPr>
      <w:r>
        <w:t>Poll, of array data type. This will store the id of each poll created.</w:t>
      </w:r>
    </w:p>
    <w:p w14:paraId="7FC43086" w14:textId="77777777" w:rsidR="007D3F08" w:rsidRDefault="007D3F08" w:rsidP="007D3F08">
      <w:pPr>
        <w:pStyle w:val="ListParagraph"/>
        <w:numPr>
          <w:ilvl w:val="0"/>
          <w:numId w:val="16"/>
        </w:numPr>
      </w:pPr>
      <w:r>
        <w:t>Question, of array data type. This will store the id of each question created.</w:t>
      </w:r>
    </w:p>
    <w:p w14:paraId="24867ED1" w14:textId="77777777" w:rsidR="007D3F08" w:rsidRDefault="007D3F08" w:rsidP="007D3F08">
      <w:pPr>
        <w:pStyle w:val="ListParagraph"/>
        <w:numPr>
          <w:ilvl w:val="0"/>
          <w:numId w:val="16"/>
        </w:numPr>
      </w:pPr>
      <w:r>
        <w:t>Chat, of array data type. This will store the id of each private chat within the group.</w:t>
      </w:r>
    </w:p>
    <w:p w14:paraId="56BBCE66" w14:textId="77777777" w:rsidR="007D3F08" w:rsidRPr="0009519E" w:rsidRDefault="007D3F08" w:rsidP="007D3F08"/>
    <w:p w14:paraId="7DE9FAEA" w14:textId="77777777" w:rsidR="007D3F08" w:rsidRDefault="007D3F08" w:rsidP="007D3F08">
      <w:pPr>
        <w:rPr>
          <w:b/>
          <w:bCs/>
        </w:rPr>
      </w:pPr>
      <w:r>
        <w:rPr>
          <w:b/>
          <w:bCs/>
        </w:rPr>
        <w:t>Content Collection</w:t>
      </w:r>
    </w:p>
    <w:p w14:paraId="144BD760" w14:textId="77777777" w:rsidR="007D3F08" w:rsidRDefault="007D3F08" w:rsidP="007D3F08">
      <w:r>
        <w:t>The content collection will store the data of any uploaded content. Each upload will have the following attributes:</w:t>
      </w:r>
    </w:p>
    <w:p w14:paraId="3C9234CC" w14:textId="77777777" w:rsidR="007D3F08" w:rsidRDefault="007D3F08" w:rsidP="007D3F08">
      <w:pPr>
        <w:pStyle w:val="ListParagraph"/>
        <w:numPr>
          <w:ilvl w:val="0"/>
          <w:numId w:val="16"/>
        </w:numPr>
      </w:pPr>
      <w:r>
        <w:t>Content id, of object id data type.</w:t>
      </w:r>
    </w:p>
    <w:p w14:paraId="5000556B" w14:textId="77777777" w:rsidR="007D3F08" w:rsidRDefault="007D3F08" w:rsidP="007D3F08">
      <w:pPr>
        <w:pStyle w:val="ListParagraph"/>
        <w:numPr>
          <w:ilvl w:val="0"/>
          <w:numId w:val="16"/>
        </w:numPr>
      </w:pPr>
      <w:r>
        <w:t>Content name, of string data type.</w:t>
      </w:r>
    </w:p>
    <w:p w14:paraId="37D9C582" w14:textId="77777777" w:rsidR="007D3F08" w:rsidRDefault="007D3F08" w:rsidP="007D3F08">
      <w:pPr>
        <w:pStyle w:val="ListParagraph"/>
        <w:numPr>
          <w:ilvl w:val="0"/>
          <w:numId w:val="16"/>
        </w:numPr>
      </w:pPr>
      <w:r>
        <w:t>Date of creation, of date type.</w:t>
      </w:r>
    </w:p>
    <w:p w14:paraId="387AEBB0" w14:textId="77777777" w:rsidR="007D3F08" w:rsidRDefault="007D3F08" w:rsidP="007D3F08">
      <w:pPr>
        <w:pStyle w:val="ListParagraph"/>
        <w:numPr>
          <w:ilvl w:val="0"/>
          <w:numId w:val="16"/>
        </w:numPr>
      </w:pPr>
      <w:r>
        <w:t>Files, of array data type. This will store the data of each file uploaded.</w:t>
      </w:r>
    </w:p>
    <w:p w14:paraId="5EB08226" w14:textId="77777777" w:rsidR="007D3F08" w:rsidRPr="006F416D" w:rsidRDefault="007D3F08" w:rsidP="007D3F08">
      <w:pPr>
        <w:pStyle w:val="ListParagraph"/>
      </w:pPr>
    </w:p>
    <w:p w14:paraId="347DC306" w14:textId="77777777" w:rsidR="007D3F08" w:rsidRDefault="007D3F08" w:rsidP="007D3F08">
      <w:pPr>
        <w:rPr>
          <w:b/>
          <w:bCs/>
        </w:rPr>
      </w:pPr>
      <w:r>
        <w:rPr>
          <w:b/>
          <w:bCs/>
        </w:rPr>
        <w:t>Quiz Collection</w:t>
      </w:r>
    </w:p>
    <w:p w14:paraId="57AF8123" w14:textId="77777777" w:rsidR="007D3F08" w:rsidRDefault="007D3F08" w:rsidP="007D3F08">
      <w:r>
        <w:t>This collection will store the data of quizzes created. Each quiz will have the following attributes:</w:t>
      </w:r>
    </w:p>
    <w:p w14:paraId="02FA1241" w14:textId="77777777" w:rsidR="007D3F08" w:rsidRDefault="007D3F08" w:rsidP="007D3F08">
      <w:pPr>
        <w:pStyle w:val="ListParagraph"/>
        <w:numPr>
          <w:ilvl w:val="0"/>
          <w:numId w:val="16"/>
        </w:numPr>
      </w:pPr>
      <w:r>
        <w:t>Quiz id, of object is data type.</w:t>
      </w:r>
    </w:p>
    <w:p w14:paraId="4E9B08BA" w14:textId="77777777" w:rsidR="007D3F08" w:rsidRDefault="007D3F08" w:rsidP="007D3F08">
      <w:pPr>
        <w:pStyle w:val="ListParagraph"/>
        <w:numPr>
          <w:ilvl w:val="0"/>
          <w:numId w:val="16"/>
        </w:numPr>
      </w:pPr>
      <w:r>
        <w:lastRenderedPageBreak/>
        <w:t>Quiz name, of string data type.</w:t>
      </w:r>
    </w:p>
    <w:p w14:paraId="2CAA9B7E" w14:textId="77777777" w:rsidR="007D3F08" w:rsidRDefault="007D3F08" w:rsidP="007D3F08">
      <w:pPr>
        <w:pStyle w:val="ListParagraph"/>
        <w:numPr>
          <w:ilvl w:val="0"/>
          <w:numId w:val="16"/>
        </w:numPr>
      </w:pPr>
      <w:r>
        <w:t>Start date time, of string data type.</w:t>
      </w:r>
    </w:p>
    <w:p w14:paraId="281C0C0A" w14:textId="77777777" w:rsidR="007D3F08" w:rsidRDefault="007D3F08" w:rsidP="007D3F08">
      <w:pPr>
        <w:pStyle w:val="ListParagraph"/>
        <w:numPr>
          <w:ilvl w:val="0"/>
          <w:numId w:val="16"/>
        </w:numPr>
      </w:pPr>
      <w:r>
        <w:t>End date time, of string data type.</w:t>
      </w:r>
    </w:p>
    <w:p w14:paraId="57069840" w14:textId="77777777" w:rsidR="007D3F08" w:rsidRDefault="007D3F08" w:rsidP="007D3F08">
      <w:pPr>
        <w:pStyle w:val="ListParagraph"/>
        <w:numPr>
          <w:ilvl w:val="0"/>
          <w:numId w:val="16"/>
        </w:numPr>
      </w:pPr>
      <w:r>
        <w:t>Questions, of array data type to store embedded data. Each question will have an id of integer type, along with the question.</w:t>
      </w:r>
    </w:p>
    <w:p w14:paraId="330BA711" w14:textId="77777777" w:rsidR="007D3F08" w:rsidRDefault="007D3F08" w:rsidP="007D3F08">
      <w:pPr>
        <w:pStyle w:val="ListParagraph"/>
        <w:numPr>
          <w:ilvl w:val="0"/>
          <w:numId w:val="16"/>
        </w:numPr>
      </w:pPr>
      <w:r>
        <w:t>Automatic correction, of Boolean type.</w:t>
      </w:r>
    </w:p>
    <w:p w14:paraId="61150C84" w14:textId="77777777" w:rsidR="007D3F08" w:rsidRDefault="007D3F08" w:rsidP="007D3F08">
      <w:pPr>
        <w:pStyle w:val="ListParagraph"/>
        <w:numPr>
          <w:ilvl w:val="0"/>
          <w:numId w:val="16"/>
        </w:numPr>
      </w:pPr>
      <w:r>
        <w:t>Quiz results, of array data type. This will store the user id of each user who took the quiz, and the result they received.</w:t>
      </w:r>
    </w:p>
    <w:p w14:paraId="7F8E1FE2" w14:textId="77777777" w:rsidR="007D3F08" w:rsidRDefault="007D3F08" w:rsidP="007D3F08">
      <w:r>
        <w:t>More attributes may be added depending on the quiz type. If the quiz is an MCQ, and attribute to hold an array of the answer options would be needed. If the quiz was to be autocorrected, an array to store the answers would be required.</w:t>
      </w:r>
    </w:p>
    <w:p w14:paraId="0A6A0B94" w14:textId="77777777" w:rsidR="007D3F08" w:rsidRPr="00F45498" w:rsidRDefault="007D3F08" w:rsidP="007D3F08"/>
    <w:p w14:paraId="214AE497" w14:textId="77777777" w:rsidR="007D3F08" w:rsidRDefault="007D3F08" w:rsidP="007D3F08">
      <w:pPr>
        <w:rPr>
          <w:b/>
          <w:bCs/>
        </w:rPr>
      </w:pPr>
      <w:r>
        <w:rPr>
          <w:b/>
          <w:bCs/>
        </w:rPr>
        <w:t>Poll Collection</w:t>
      </w:r>
    </w:p>
    <w:p w14:paraId="513034B2" w14:textId="77777777" w:rsidR="007D3F08" w:rsidRDefault="007D3F08" w:rsidP="007D3F08">
      <w:r>
        <w:t>This collection will store data of polls created, which will have the following attributes:</w:t>
      </w:r>
    </w:p>
    <w:p w14:paraId="41626136" w14:textId="77777777" w:rsidR="007D3F08" w:rsidRDefault="007D3F08" w:rsidP="007D3F08">
      <w:pPr>
        <w:pStyle w:val="ListParagraph"/>
        <w:numPr>
          <w:ilvl w:val="0"/>
          <w:numId w:val="16"/>
        </w:numPr>
      </w:pPr>
      <w:r>
        <w:t>Poll id, of object id type.</w:t>
      </w:r>
    </w:p>
    <w:p w14:paraId="76383892" w14:textId="77777777" w:rsidR="007D3F08" w:rsidRDefault="007D3F08" w:rsidP="007D3F08">
      <w:pPr>
        <w:pStyle w:val="ListParagraph"/>
        <w:numPr>
          <w:ilvl w:val="0"/>
          <w:numId w:val="16"/>
        </w:numPr>
      </w:pPr>
      <w:r>
        <w:t>Poll question, of string type.</w:t>
      </w:r>
    </w:p>
    <w:p w14:paraId="65DF1EB7" w14:textId="77777777" w:rsidR="007D3F08" w:rsidRDefault="007D3F08" w:rsidP="007D3F08">
      <w:pPr>
        <w:pStyle w:val="ListParagraph"/>
        <w:numPr>
          <w:ilvl w:val="0"/>
          <w:numId w:val="16"/>
        </w:numPr>
      </w:pPr>
      <w:r>
        <w:t>Poll answer options, of array type. Each option will have an id and the option body.</w:t>
      </w:r>
    </w:p>
    <w:p w14:paraId="3BAA3F0D" w14:textId="77777777" w:rsidR="007D3F08" w:rsidRDefault="007D3F08" w:rsidP="007D3F08">
      <w:pPr>
        <w:pStyle w:val="ListParagraph"/>
        <w:numPr>
          <w:ilvl w:val="0"/>
          <w:numId w:val="16"/>
        </w:numPr>
      </w:pPr>
      <w:r>
        <w:t>Poll results, of array type. Each option id will have its total result.</w:t>
      </w:r>
    </w:p>
    <w:p w14:paraId="0D41B722" w14:textId="77777777" w:rsidR="007D3F08" w:rsidRPr="00CD7415" w:rsidRDefault="007D3F08" w:rsidP="007D3F08">
      <w:pPr>
        <w:pStyle w:val="ListParagraph"/>
      </w:pPr>
    </w:p>
    <w:p w14:paraId="2D1B4BED" w14:textId="77777777" w:rsidR="007D3F08" w:rsidRDefault="007D3F08" w:rsidP="007D3F08">
      <w:r>
        <w:rPr>
          <w:b/>
          <w:bCs/>
        </w:rPr>
        <w:t>Question Collection</w:t>
      </w:r>
      <w:r>
        <w:rPr>
          <w:b/>
          <w:bCs/>
        </w:rPr>
        <w:br/>
      </w:r>
      <w:r>
        <w:t>This collection will store data of questions posted by users. Each question will have:</w:t>
      </w:r>
    </w:p>
    <w:p w14:paraId="0B3C7BE6" w14:textId="77777777" w:rsidR="007D3F08" w:rsidRDefault="007D3F08" w:rsidP="007D3F08">
      <w:pPr>
        <w:pStyle w:val="ListParagraph"/>
        <w:numPr>
          <w:ilvl w:val="0"/>
          <w:numId w:val="16"/>
        </w:numPr>
      </w:pPr>
      <w:r>
        <w:t xml:space="preserve">Question </w:t>
      </w:r>
      <w:proofErr w:type="spellStart"/>
      <w:r>
        <w:t>id</w:t>
      </w:r>
      <w:proofErr w:type="spellEnd"/>
      <w:r>
        <w:t>, of object id type.</w:t>
      </w:r>
    </w:p>
    <w:p w14:paraId="2A69CDE5" w14:textId="77777777" w:rsidR="007D3F08" w:rsidRDefault="007D3F08" w:rsidP="007D3F08">
      <w:r>
        <w:t>Store questions as its own collection or embedded in user??</w:t>
      </w:r>
    </w:p>
    <w:p w14:paraId="380C8B88" w14:textId="77777777" w:rsidR="007D3F08" w:rsidRDefault="007D3F08" w:rsidP="007D3F08">
      <w:pPr>
        <w:rPr>
          <w:b/>
          <w:bCs/>
        </w:rPr>
      </w:pPr>
    </w:p>
    <w:p w14:paraId="5451A2DE" w14:textId="77777777" w:rsidR="007D3F08" w:rsidRDefault="007D3F08" w:rsidP="007D3F08">
      <w:pPr>
        <w:rPr>
          <w:b/>
          <w:bCs/>
        </w:rPr>
      </w:pPr>
      <w:r>
        <w:rPr>
          <w:b/>
          <w:bCs/>
        </w:rPr>
        <w:t>Chat collection</w:t>
      </w:r>
    </w:p>
    <w:p w14:paraId="5AE1FCE8" w14:textId="77777777" w:rsidR="007D3F08" w:rsidRDefault="007D3F08" w:rsidP="007D3F08">
      <w:r>
        <w:t>The data of each chat will be stored in the chat collection. Each chat will have:</w:t>
      </w:r>
    </w:p>
    <w:p w14:paraId="2AB03D74" w14:textId="77777777" w:rsidR="007D3F08" w:rsidRDefault="007D3F08" w:rsidP="007D3F08">
      <w:pPr>
        <w:pStyle w:val="ListParagraph"/>
        <w:numPr>
          <w:ilvl w:val="0"/>
          <w:numId w:val="16"/>
        </w:numPr>
      </w:pPr>
      <w:r>
        <w:t>Chat id, of object id type.</w:t>
      </w:r>
    </w:p>
    <w:p w14:paraId="46325791" w14:textId="77777777" w:rsidR="007D3F08" w:rsidRDefault="007D3F08" w:rsidP="007D3F08">
      <w:pPr>
        <w:pStyle w:val="ListParagraph"/>
        <w:numPr>
          <w:ilvl w:val="0"/>
          <w:numId w:val="16"/>
        </w:numPr>
      </w:pPr>
      <w:r>
        <w:t>Participants, of array type. This will store the id of users in the chat.</w:t>
      </w:r>
    </w:p>
    <w:p w14:paraId="14563A02" w14:textId="77777777" w:rsidR="007D3F08" w:rsidRDefault="007D3F08" w:rsidP="007D3F08">
      <w:pPr>
        <w:pStyle w:val="ListParagraph"/>
        <w:numPr>
          <w:ilvl w:val="0"/>
          <w:numId w:val="16"/>
        </w:numPr>
      </w:pPr>
      <w:r>
        <w:t>Messages, of array type. This will store the message id of each message within the chat.</w:t>
      </w:r>
    </w:p>
    <w:p w14:paraId="4AFC1A85" w14:textId="77777777" w:rsidR="007D3F08" w:rsidRPr="00942F1A" w:rsidRDefault="007D3F08" w:rsidP="007D3F08"/>
    <w:p w14:paraId="44923835" w14:textId="77777777" w:rsidR="007D3F08" w:rsidRDefault="007D3F08" w:rsidP="007D3F08">
      <w:pPr>
        <w:rPr>
          <w:b/>
          <w:bCs/>
        </w:rPr>
      </w:pPr>
      <w:r>
        <w:rPr>
          <w:b/>
          <w:bCs/>
        </w:rPr>
        <w:t>Messages Collection</w:t>
      </w:r>
    </w:p>
    <w:p w14:paraId="38832591" w14:textId="77777777" w:rsidR="007D3F08" w:rsidRPr="00A976F6" w:rsidRDefault="007D3F08" w:rsidP="007D3F08">
      <w:pPr>
        <w:pStyle w:val="ListParagraph"/>
        <w:numPr>
          <w:ilvl w:val="0"/>
          <w:numId w:val="16"/>
        </w:numPr>
        <w:rPr>
          <w:b/>
          <w:bCs/>
        </w:rPr>
      </w:pPr>
      <w:r>
        <w:t>Message id, of object id type.</w:t>
      </w:r>
    </w:p>
    <w:p w14:paraId="1A44FD20" w14:textId="77777777" w:rsidR="007D3F08" w:rsidRPr="00A976F6" w:rsidRDefault="007D3F08" w:rsidP="007D3F08">
      <w:pPr>
        <w:pStyle w:val="ListParagraph"/>
        <w:numPr>
          <w:ilvl w:val="0"/>
          <w:numId w:val="16"/>
        </w:numPr>
        <w:rPr>
          <w:b/>
          <w:bCs/>
        </w:rPr>
      </w:pPr>
      <w:r>
        <w:t>Message body, of string type.</w:t>
      </w:r>
    </w:p>
    <w:p w14:paraId="63AF791C" w14:textId="77777777" w:rsidR="007D3F08" w:rsidRPr="00A976F6" w:rsidRDefault="007D3F08" w:rsidP="007D3F08">
      <w:pPr>
        <w:pStyle w:val="ListParagraph"/>
        <w:numPr>
          <w:ilvl w:val="0"/>
          <w:numId w:val="16"/>
        </w:numPr>
        <w:rPr>
          <w:b/>
          <w:bCs/>
        </w:rPr>
      </w:pPr>
      <w:r>
        <w:t>Sender, referencing the user id of the sender.</w:t>
      </w:r>
    </w:p>
    <w:p w14:paraId="5DC601C2" w14:textId="77777777" w:rsidR="007D3F08" w:rsidRPr="00A976F6" w:rsidRDefault="007D3F08" w:rsidP="007D3F08">
      <w:pPr>
        <w:pStyle w:val="ListParagraph"/>
        <w:numPr>
          <w:ilvl w:val="0"/>
          <w:numId w:val="16"/>
        </w:numPr>
        <w:rPr>
          <w:b/>
          <w:bCs/>
        </w:rPr>
      </w:pPr>
      <w:r>
        <w:t>Message date time, of string type.</w:t>
      </w:r>
    </w:p>
    <w:p w14:paraId="4CEB8BC1" w14:textId="20092717" w:rsidR="00DB487F" w:rsidRPr="00DB487F" w:rsidDel="00164C51" w:rsidRDefault="00DB487F">
      <w:pPr>
        <w:pStyle w:val="ListParagraph"/>
        <w:numPr>
          <w:ilvl w:val="0"/>
          <w:numId w:val="12"/>
        </w:numPr>
        <w:rPr>
          <w:del w:id="657" w:author=" " w:date="2022-11-12T13:42:00Z"/>
        </w:rPr>
        <w:pPrChange w:id="658" w:author=" " w:date="2022-11-12T13:42:00Z">
          <w:pPr>
            <w:pStyle w:val="Heading2"/>
          </w:pPr>
        </w:pPrChange>
      </w:pPr>
    </w:p>
    <w:p w14:paraId="171C8276" w14:textId="77777777" w:rsidR="007F3450" w:rsidDel="00164C51" w:rsidRDefault="007F3450" w:rsidP="007F3450">
      <w:pPr>
        <w:rPr>
          <w:del w:id="659" w:author=" " w:date="2022-11-12T13:42:00Z"/>
        </w:rPr>
      </w:pPr>
    </w:p>
    <w:p w14:paraId="3BC5A7BC" w14:textId="77777777" w:rsidR="005248BA" w:rsidRPr="007B63DE" w:rsidRDefault="005248BA" w:rsidP="007B63DE"/>
    <w:p w14:paraId="55103AA1" w14:textId="63B2AF16" w:rsidR="009B697E" w:rsidRDefault="00D34EAE" w:rsidP="00AE5ED5">
      <w:pPr>
        <w:pStyle w:val="Heading2"/>
      </w:pPr>
      <w:bookmarkStart w:id="660" w:name="_Toc120625712"/>
      <w:r>
        <w:t>3.</w:t>
      </w:r>
      <w:r w:rsidR="005248BA">
        <w:t>X</w:t>
      </w:r>
      <w:r>
        <w:t xml:space="preserve">. </w:t>
      </w:r>
      <w:r w:rsidR="00442885">
        <w:tab/>
      </w:r>
      <w:r>
        <w:t>Conclusions</w:t>
      </w:r>
      <w:bookmarkEnd w:id="660"/>
    </w:p>
    <w:p w14:paraId="6AA60C40" w14:textId="77777777" w:rsidR="007B01AD" w:rsidRDefault="00D34EAE">
      <w:pPr>
        <w:rPr>
          <w:rFonts w:asciiTheme="majorHAnsi" w:eastAsiaTheme="majorEastAsia" w:hAnsiTheme="majorHAnsi" w:cstheme="majorBidi"/>
          <w:color w:val="2E74B5" w:themeColor="accent1" w:themeShade="BF"/>
          <w:sz w:val="32"/>
          <w:szCs w:val="32"/>
        </w:rPr>
      </w:pPr>
      <w:r>
        <w:br w:type="page"/>
      </w:r>
    </w:p>
    <w:p w14:paraId="7F30E450" w14:textId="77777777" w:rsidR="009B697E" w:rsidRDefault="00D34EAE" w:rsidP="009B697E">
      <w:pPr>
        <w:pStyle w:val="Heading1"/>
      </w:pPr>
      <w:bookmarkStart w:id="661" w:name="_Toc120625713"/>
      <w:r>
        <w:lastRenderedPageBreak/>
        <w:t xml:space="preserve">4. </w:t>
      </w:r>
      <w:r w:rsidR="00604B8B">
        <w:t xml:space="preserve">Testing and </w:t>
      </w:r>
      <w:r>
        <w:t>Evaluation</w:t>
      </w:r>
      <w:bookmarkEnd w:id="661"/>
    </w:p>
    <w:p w14:paraId="11B3D4F0" w14:textId="77777777" w:rsidR="00F77FE7" w:rsidRDefault="00F77FE7" w:rsidP="00F77FE7"/>
    <w:p w14:paraId="3AFCC90A" w14:textId="77777777" w:rsidR="009B697E" w:rsidRDefault="00D34EAE" w:rsidP="009B697E">
      <w:pPr>
        <w:pStyle w:val="Heading2"/>
      </w:pPr>
      <w:bookmarkStart w:id="662" w:name="_Toc120625714"/>
      <w:r>
        <w:t xml:space="preserve">4.1. </w:t>
      </w:r>
      <w:r>
        <w:tab/>
        <w:t>Introduction</w:t>
      </w:r>
      <w:bookmarkEnd w:id="662"/>
    </w:p>
    <w:p w14:paraId="17ED4C4D" w14:textId="77777777" w:rsidR="00CD1512" w:rsidRDefault="00CD1512" w:rsidP="007D3F08">
      <w:pPr>
        <w:pStyle w:val="Heading2"/>
      </w:pPr>
      <w:bookmarkStart w:id="663" w:name="_Toc120396049"/>
    </w:p>
    <w:p w14:paraId="43DDC3CE" w14:textId="028087FB" w:rsidR="007D3F08" w:rsidRDefault="007D3F08" w:rsidP="007D3F08">
      <w:pPr>
        <w:pStyle w:val="Heading2"/>
        <w:rPr>
          <w:ins w:id="664" w:author=" " w:date="2022-11-14T15:54:00Z"/>
        </w:rPr>
      </w:pPr>
      <w:bookmarkStart w:id="665" w:name="_Toc120625715"/>
      <w:r>
        <w:t xml:space="preserve">4.2. </w:t>
      </w:r>
      <w:r>
        <w:tab/>
        <w:t>Plan for Testing</w:t>
      </w:r>
      <w:bookmarkEnd w:id="663"/>
      <w:bookmarkEnd w:id="665"/>
    </w:p>
    <w:p w14:paraId="2DAD905A" w14:textId="77777777" w:rsidR="007D3F08" w:rsidRDefault="007D3F08" w:rsidP="007D3F08">
      <w:pPr>
        <w:pStyle w:val="Heading3"/>
      </w:pPr>
    </w:p>
    <w:p w14:paraId="7687905A" w14:textId="77777777" w:rsidR="007D3F08" w:rsidRDefault="007D3F08" w:rsidP="007D3F08">
      <w:pPr>
        <w:pStyle w:val="Heading3"/>
      </w:pPr>
      <w:bookmarkStart w:id="666" w:name="_Toc120396050"/>
      <w:bookmarkStart w:id="667" w:name="_Toc120625716"/>
      <w:r>
        <w:t>4.2.1 User Experience Testing</w:t>
      </w:r>
      <w:bookmarkEnd w:id="666"/>
      <w:bookmarkEnd w:id="667"/>
    </w:p>
    <w:p w14:paraId="49B9CDB9" w14:textId="77777777" w:rsidR="007D3F08" w:rsidRPr="00426273" w:rsidRDefault="007D3F08" w:rsidP="007D3F08">
      <w:r>
        <w:t xml:space="preserve">Ensuring a positive user experience is a key component in creating a successful application. User experience testing is a method used to determine how a user feels about an application, whether it is easy to use, user friendly, whether it does what it is meant to do – things which determine whether they would likely return to use the application </w:t>
      </w:r>
      <w:r>
        <w:fldChar w:fldCharType="begin"/>
      </w:r>
      <w:r>
        <w:instrText xml:space="preserve"> ADDIN ZOTERO_ITEM CSL_CITATION {"citationID":"QT3NOCV1","properties":{"formattedCitation":"(Hamilton, 2020)","plainCitation":"(Hamilton, 2020)","noteIndex":0},"citationItems":[{"id":173,"uris":["http://zotero.org/users/local/Ei0Zp2t7/items/298GSHD2"],"itemData":{"id":173,"type":"webpage","abstract":"USABILITY TESTING measures how easy to use and user-friendly a software system is. Here, a small set of target end-users, \"use\" the software sysem to expose usability defects. This testing mainly focuses on the user's ease to use the application, flexibility in handling controls","language":"en-US","title":"What is Usability Testing? Software UX","title-short":"What is Usability Testing?","URL":"https://www.guru99.com/usability-testing-tutorial.html","author":[{"family":"Hamilton","given":"Thomas"}],"accessed":{"date-parts":[["2022",11,25]]},"issued":{"date-parts":[["2020",5,19]]}}}],"schema":"https://github.com/citation-style-language/schema/raw/master/csl-citation.json"} </w:instrText>
      </w:r>
      <w:r>
        <w:fldChar w:fldCharType="separate"/>
      </w:r>
      <w:r w:rsidRPr="00621213">
        <w:rPr>
          <w:rFonts w:ascii="Calibri" w:hAnsi="Calibri" w:cs="Calibri"/>
        </w:rPr>
        <w:t>(Hamilton, 2020)</w:t>
      </w:r>
      <w:r>
        <w:fldChar w:fldCharType="end"/>
      </w:r>
      <w:r>
        <w:t xml:space="preserve">. To perform user experience testing, a testing environment of the web app will be set up to be tested by users. Following this, a survey will have been preprepared for them to partake in, asking them various questions on their experience with the application. </w:t>
      </w:r>
    </w:p>
    <w:p w14:paraId="781603F3" w14:textId="77777777" w:rsidR="007D3F08" w:rsidRPr="000A2490" w:rsidRDefault="007D3F08" w:rsidP="007D3F08"/>
    <w:p w14:paraId="7FA287FF" w14:textId="77777777" w:rsidR="007D3F08" w:rsidRDefault="007D3F08" w:rsidP="007D3F08">
      <w:pPr>
        <w:pStyle w:val="Heading3"/>
      </w:pPr>
      <w:bookmarkStart w:id="668" w:name="_Toc120396051"/>
      <w:bookmarkStart w:id="669" w:name="_Toc120625717"/>
      <w:r>
        <w:t>4.2.2 Software Testing (Black Box)</w:t>
      </w:r>
      <w:bookmarkEnd w:id="668"/>
      <w:bookmarkEnd w:id="669"/>
    </w:p>
    <w:p w14:paraId="19483242" w14:textId="77777777" w:rsidR="007D3F08" w:rsidRDefault="007D3F08" w:rsidP="007D3F08">
      <w:r>
        <w:t>The ability of an application to do what it is meant to do is crucial to an application success. Software testing allows for applications to be tested for bugs, it’s performance and to ensure it is working as it is intended to. I intend to perform software testing using a manual black box technique. Black box testing is where the testing user has no knowledge of the internal code, focusing mainly on the input and output of the application (Hamilton, 2020a). To perform this test, test cases will be created, determining the requirement to be tested with their expected outcome. These will then be executed by test users, with the actual outcome to be recorded.</w:t>
      </w:r>
    </w:p>
    <w:p w14:paraId="01BCC1C2" w14:textId="77777777" w:rsidR="007D3F08" w:rsidRDefault="007D3F08" w:rsidP="007D3F08"/>
    <w:p w14:paraId="4161D04C" w14:textId="177C1AE0" w:rsidR="007D3F08" w:rsidRDefault="007D3F08" w:rsidP="007D3F08">
      <w:pPr>
        <w:pStyle w:val="Heading3"/>
      </w:pPr>
      <w:bookmarkStart w:id="670" w:name="_Toc120396052"/>
      <w:bookmarkStart w:id="671" w:name="_Toc120625718"/>
      <w:r>
        <w:t xml:space="preserve">4.2.3 </w:t>
      </w:r>
      <w:r w:rsidR="00EA26F0">
        <w:t>Software Testing (White Box)</w:t>
      </w:r>
      <w:bookmarkEnd w:id="670"/>
      <w:bookmarkEnd w:id="671"/>
    </w:p>
    <w:p w14:paraId="6080BC84" w14:textId="63C28888" w:rsidR="007D3F08" w:rsidRPr="00DF6867" w:rsidRDefault="00EA26F0" w:rsidP="007D3F08">
      <w:r>
        <w:t xml:space="preserve">A white box method of software testing will also be performed on the application. White box </w:t>
      </w:r>
      <w:r w:rsidR="001955E9">
        <w:t xml:space="preserve">testing is where the internal code and structure of a program are evaluated </w:t>
      </w:r>
      <w:r w:rsidR="001955E9">
        <w:fldChar w:fldCharType="begin"/>
      </w:r>
      <w:r w:rsidR="001955E9">
        <w:instrText xml:space="preserve"> ADDIN ZOTERO_ITEM CSL_CITATION {"citationID":"cZ8bww0V","properties":{"formattedCitation":"(Vijay, 2015)","plainCitation":"(Vijay, 2015)","noteIndex":0},"citationItems":[{"id":191,"uris":["http://zotero.org/users/local/Ei0Zp2t7/items/K2LQVCC8"],"itemData":{"id":191,"type":"webpage","abstract":"White box testing (also known as clear, glass box or structural testing) is a testing technique which evaluates the code and the internal structure of a program. Learn different white box testing techniques and tools with examples.","container-title":"Software Testing Help","language":"en-US","title":"White Box Testing: A Complete Guide with Techniques, Examples, &amp; Tools","title-short":"White Box Testing","URL":"https://www.softwaretestinghelp.com/white-box-testing-techniques-with-example/","author":[{"family":"Vijay","given":""}],"accessed":{"date-parts":[["2022",11,29]]},"issued":{"date-parts":[["2015",2,2]]}}}],"schema":"https://github.com/citation-style-language/schema/raw/master/csl-citation.json"} </w:instrText>
      </w:r>
      <w:r w:rsidR="001955E9">
        <w:fldChar w:fldCharType="separate"/>
      </w:r>
      <w:r w:rsidR="001955E9" w:rsidRPr="001955E9">
        <w:rPr>
          <w:rFonts w:ascii="Calibri" w:hAnsi="Calibri" w:cs="Calibri"/>
        </w:rPr>
        <w:t>(Vijay, 2015)</w:t>
      </w:r>
      <w:r w:rsidR="001955E9">
        <w:fldChar w:fldCharType="end"/>
      </w:r>
      <w:r w:rsidR="001955E9">
        <w:t>. The method of white box testing which will be performed is unit testing. Unit testing is a</w:t>
      </w:r>
      <w:r>
        <w:t xml:space="preserve"> method </w:t>
      </w:r>
      <w:r w:rsidR="001955E9">
        <w:t xml:space="preserve">which </w:t>
      </w:r>
      <w:r>
        <w:t xml:space="preserve">entails testing individual units or components of the application, such as a function, methods or module </w:t>
      </w:r>
      <w:r>
        <w:fldChar w:fldCharType="begin"/>
      </w:r>
      <w:r>
        <w:instrText xml:space="preserve"> ADDIN ZOTERO_ITEM CSL_CITATION {"citationID":"QKAsOGXJ","properties":{"formattedCitation":"(Hamilton, 2022)","plainCitation":"(Hamilton, 2022)","noteIndex":0},"citationItems":[{"id":189,"uris":["http://zotero.org/users/local/Ei0Zp2t7/items/3CQJKW7A"],"itemData":{"id":189,"type":"webpage","title":"Unit Testing Tutorial – What is, Types &amp; Test Example","URL":"https://www.guru99.com/unit-testing-guide.html","author":[{"family":"Hamilton","given":"Thomas"}],"accessed":{"date-parts":[["2022",11,29]]},"issued":{"date-parts":[["2022",10,29]]}}}],"schema":"https://github.com/citation-style-language/schema/raw/master/csl-citation.json"} </w:instrText>
      </w:r>
      <w:r>
        <w:fldChar w:fldCharType="separate"/>
      </w:r>
      <w:r w:rsidRPr="00EA26F0">
        <w:rPr>
          <w:rFonts w:ascii="Calibri" w:hAnsi="Calibri" w:cs="Calibri"/>
        </w:rPr>
        <w:t>(Hamilton, 2022)</w:t>
      </w:r>
      <w:r>
        <w:fldChar w:fldCharType="end"/>
      </w:r>
      <w:r>
        <w:t>. This testing is done continually through the development cycle, to ensure that the code produced is performing as it is meant to. Implementing unit testing minimises the risk of bugs in later stages of the development cycle.</w:t>
      </w:r>
    </w:p>
    <w:p w14:paraId="5C9DBC4B" w14:textId="77777777" w:rsidR="007B63DE" w:rsidRDefault="007B63DE" w:rsidP="009B697E">
      <w:pPr>
        <w:pStyle w:val="Heading2"/>
      </w:pPr>
    </w:p>
    <w:p w14:paraId="2A4D6F60" w14:textId="2BE76C93" w:rsidR="009B697E" w:rsidRDefault="00D34EAE" w:rsidP="009B697E">
      <w:pPr>
        <w:pStyle w:val="Heading2"/>
      </w:pPr>
      <w:bookmarkStart w:id="672" w:name="_Toc120625719"/>
      <w:r>
        <w:t xml:space="preserve">4.3. </w:t>
      </w:r>
      <w:r>
        <w:tab/>
      </w:r>
      <w:r w:rsidR="00604B8B">
        <w:t>Plan for</w:t>
      </w:r>
      <w:r>
        <w:t xml:space="preserve"> Evaluation</w:t>
      </w:r>
      <w:bookmarkEnd w:id="672"/>
    </w:p>
    <w:p w14:paraId="683D1020" w14:textId="09A09BD5" w:rsidR="00CD1512" w:rsidRDefault="00CD1512" w:rsidP="00CD1512"/>
    <w:p w14:paraId="7186E5AF" w14:textId="77B98526" w:rsidR="00CD1512" w:rsidRDefault="00CD1512" w:rsidP="00CD1512">
      <w:pPr>
        <w:pStyle w:val="Heading3"/>
      </w:pPr>
      <w:bookmarkStart w:id="673" w:name="_Toc120625720"/>
      <w:r>
        <w:t>4.3.1 Usability Evaluation</w:t>
      </w:r>
      <w:bookmarkEnd w:id="673"/>
    </w:p>
    <w:p w14:paraId="2335FC31" w14:textId="57F71827" w:rsidR="00CD1512" w:rsidRDefault="00CD1512" w:rsidP="00CD1512">
      <w:r>
        <w:t xml:space="preserve">Usability is defined as ‘a quality attribute that assess how easy user interfaces are to use’ according to </w:t>
      </w:r>
      <w:r>
        <w:fldChar w:fldCharType="begin"/>
      </w:r>
      <w:r>
        <w:instrText xml:space="preserve"> ADDIN ZOTERO_ITEM CSL_CITATION {"citationID":"FowdEgyK","properties":{"formattedCitation":"(Nielsen, 2012)","plainCitation":"(Nielsen, 2012)","noteIndex":0},"citationItems":[{"id":187,"uris":["http://zotero.org/users/local/Ei0Zp2t7/items/TAMNRMU8"],"itemData":{"id":187,"type":"webpage","abstract":"What is usability? How, when, and where can you improve it? Why should you care? Jakob Nielsen defines key usability concepts - give to your boss or anyone else who doesn't have much time, but needs to know basic usability facts.","container-title":"Nielsen Norman Group","language":"en","title":"Usability 101: Introduction to Usability","title-short":"Usability 101","URL":"https://www.nngroup.com/articles/usability-101-introduction-to-usability/","author":[{"family":"Nielsen","given":"Jakob"}],"accessed":{"date-parts":[["2022",11,29]]},"issued":{"date-parts":[["2012",1,3]]}}}],"schema":"https://github.com/citation-style-language/schema/raw/master/csl-citation.json"} </w:instrText>
      </w:r>
      <w:r>
        <w:fldChar w:fldCharType="separate"/>
      </w:r>
      <w:r w:rsidRPr="00CD1512">
        <w:rPr>
          <w:rFonts w:ascii="Calibri" w:hAnsi="Calibri" w:cs="Calibri"/>
        </w:rPr>
        <w:t>(Nielsen, 2012)</w:t>
      </w:r>
      <w:r>
        <w:fldChar w:fldCharType="end"/>
      </w:r>
      <w:r>
        <w:t xml:space="preserve"> and is further described to be essential for the survival of a web application. If an application is difficult to use, does not do what it is meant to do, or </w:t>
      </w:r>
      <w:r w:rsidR="00A70E9B">
        <w:t xml:space="preserve">is unclear of its purpose to the user, they will stop using this application. Therefore, ensuring the usability of a web application is essential. This evaluation can be done using Nielson’s Usability Heuristics, which are 10 general </w:t>
      </w:r>
      <w:r w:rsidR="00A70E9B">
        <w:lastRenderedPageBreak/>
        <w:t>principles which define a usable user interface. T</w:t>
      </w:r>
      <w:r w:rsidR="00EA26F0">
        <w:t>his evaluation will occur towards the end of the lifecycle.</w:t>
      </w:r>
    </w:p>
    <w:p w14:paraId="3D6670E7" w14:textId="1E061481" w:rsidR="001955E9" w:rsidRDefault="001955E9" w:rsidP="00CD1512"/>
    <w:p w14:paraId="3311B04B" w14:textId="670A8C30" w:rsidR="001955E9" w:rsidRDefault="001955E9" w:rsidP="001955E9">
      <w:pPr>
        <w:pStyle w:val="Heading3"/>
      </w:pPr>
      <w:bookmarkStart w:id="674" w:name="_Toc120396053"/>
      <w:bookmarkStart w:id="675" w:name="_Toc120625721"/>
      <w:r>
        <w:t>4.</w:t>
      </w:r>
      <w:r>
        <w:t>3</w:t>
      </w:r>
      <w:r>
        <w:t>.</w:t>
      </w:r>
      <w:r>
        <w:t>2</w:t>
      </w:r>
      <w:r>
        <w:t xml:space="preserve"> Responsive Design </w:t>
      </w:r>
      <w:bookmarkEnd w:id="674"/>
      <w:r>
        <w:t>Evaluation</w:t>
      </w:r>
      <w:bookmarkEnd w:id="675"/>
    </w:p>
    <w:p w14:paraId="48A50E47" w14:textId="5A87A725" w:rsidR="001955E9" w:rsidRDefault="001955E9" w:rsidP="001955E9">
      <w:r>
        <w:t xml:space="preserve">A responsive web application is hugely important in today’s world of various smart devices. Ensuring an application can work on any device means greater user reach, as not every person may have a laptop or PC – this is also highly important to consider as this application is intended for secondary school students. To perform responsivity </w:t>
      </w:r>
      <w:r>
        <w:t>evaluation</w:t>
      </w:r>
      <w:r>
        <w:t xml:space="preserve">, the application will be </w:t>
      </w:r>
      <w:r>
        <w:t>evaluated</w:t>
      </w:r>
      <w:r>
        <w:t xml:space="preserve"> on a variety of browsers to ensure the user interface display is consistent and correct throughout. As well as this, the Google Chrome developer tool will be used to demonstrate the application user interface on various mobile and tablet devices.</w:t>
      </w:r>
    </w:p>
    <w:p w14:paraId="6A4D5062" w14:textId="77777777" w:rsidR="001955E9" w:rsidRPr="00CD1512" w:rsidRDefault="001955E9" w:rsidP="00CD1512"/>
    <w:p w14:paraId="77B67F74" w14:textId="77777777" w:rsidR="007B63DE" w:rsidRDefault="007B63DE" w:rsidP="009B697E">
      <w:pPr>
        <w:pStyle w:val="Heading2"/>
      </w:pPr>
    </w:p>
    <w:p w14:paraId="2F446D38" w14:textId="77777777" w:rsidR="009B697E" w:rsidRDefault="00D34EAE" w:rsidP="009B697E">
      <w:pPr>
        <w:pStyle w:val="Heading2"/>
      </w:pPr>
      <w:bookmarkStart w:id="676" w:name="_Toc120625722"/>
      <w:r>
        <w:t>4</w:t>
      </w:r>
      <w:r w:rsidR="002159FA">
        <w:t>.4.</w:t>
      </w:r>
      <w:r>
        <w:t xml:space="preserve"> </w:t>
      </w:r>
      <w:r>
        <w:tab/>
        <w:t>Conclusions</w:t>
      </w:r>
      <w:bookmarkEnd w:id="676"/>
    </w:p>
    <w:p w14:paraId="6F1EBC5B" w14:textId="77777777" w:rsidR="009B697E" w:rsidRDefault="009B697E" w:rsidP="009B697E"/>
    <w:p w14:paraId="092CE60C" w14:textId="77777777" w:rsidR="007B01AD" w:rsidRDefault="00D34EAE">
      <w:pPr>
        <w:rPr>
          <w:rFonts w:asciiTheme="majorHAnsi" w:eastAsiaTheme="majorEastAsia" w:hAnsiTheme="majorHAnsi" w:cstheme="majorBidi"/>
          <w:color w:val="2E74B5" w:themeColor="accent1" w:themeShade="BF"/>
          <w:sz w:val="32"/>
          <w:szCs w:val="32"/>
        </w:rPr>
      </w:pPr>
      <w:r>
        <w:br w:type="page"/>
      </w:r>
    </w:p>
    <w:p w14:paraId="1A821EEC" w14:textId="2D42CB2B" w:rsidR="00442885" w:rsidRDefault="00D34EAE" w:rsidP="00442885">
      <w:pPr>
        <w:pStyle w:val="Heading1"/>
      </w:pPr>
      <w:bookmarkStart w:id="677" w:name="_Toc120625723"/>
      <w:r>
        <w:lastRenderedPageBreak/>
        <w:t>5. Prototype Development</w:t>
      </w:r>
      <w:bookmarkEnd w:id="677"/>
    </w:p>
    <w:p w14:paraId="54E01F02" w14:textId="77777777" w:rsidR="00442885" w:rsidRDefault="00442885" w:rsidP="00442885"/>
    <w:p w14:paraId="3512848A" w14:textId="546A553E" w:rsidR="00442885" w:rsidRDefault="00D34EAE" w:rsidP="00442885">
      <w:pPr>
        <w:pStyle w:val="Heading2"/>
      </w:pPr>
      <w:bookmarkStart w:id="678" w:name="_Toc120625724"/>
      <w:r>
        <w:t xml:space="preserve">5.1. </w:t>
      </w:r>
      <w:r>
        <w:tab/>
        <w:t>Introduction</w:t>
      </w:r>
      <w:bookmarkEnd w:id="678"/>
    </w:p>
    <w:p w14:paraId="0E5510FB" w14:textId="722FD79C" w:rsidR="00040439" w:rsidRPr="00040439" w:rsidRDefault="0010313C" w:rsidP="00040439">
      <w:r>
        <w:t>Most of</w:t>
      </w:r>
      <w:r w:rsidR="00040439">
        <w:t xml:space="preserve"> this project thus far has been research to develop a well-structured system design </w:t>
      </w:r>
      <w:r>
        <w:t>to ensure</w:t>
      </w:r>
      <w:r w:rsidR="00040439">
        <w:t xml:space="preserve"> an efficient development cycle. Alongside this research, a prototype has been developed. </w:t>
      </w:r>
      <w:r>
        <w:t xml:space="preserve">The prototype development </w:t>
      </w:r>
      <w:commentRangeStart w:id="679"/>
      <w:r>
        <w:t>focused on</w:t>
      </w:r>
      <w:r w:rsidR="00A234B8">
        <w:t xml:space="preserve"> the</w:t>
      </w:r>
      <w:r>
        <w:t xml:space="preserve"> </w:t>
      </w:r>
      <w:r w:rsidR="00A234B8">
        <w:t>integration of</w:t>
      </w:r>
      <w:r>
        <w:t xml:space="preserve"> the technologies </w:t>
      </w:r>
      <w:r w:rsidR="00A234B8">
        <w:t>required</w:t>
      </w:r>
      <w:r>
        <w:t xml:space="preserve"> for </w:t>
      </w:r>
      <w:r w:rsidR="00A234B8">
        <w:t>this</w:t>
      </w:r>
      <w:r>
        <w:t xml:space="preserve"> </w:t>
      </w:r>
      <w:r w:rsidR="00A234B8">
        <w:t>web application</w:t>
      </w:r>
      <w:r>
        <w:t xml:space="preserve"> –</w:t>
      </w:r>
      <w:commentRangeEnd w:id="679"/>
      <w:r w:rsidR="00B45B55">
        <w:rPr>
          <w:rStyle w:val="CommentReference"/>
        </w:rPr>
        <w:commentReference w:id="679"/>
      </w:r>
      <w:r>
        <w:t xml:space="preserve"> React, Node, Express and MongoDB. It also tackles the feature of file uploading and display, as it is an area which was least familiar. The implementation of these areas will be discussed further in the following sections.</w:t>
      </w:r>
    </w:p>
    <w:p w14:paraId="227382CB" w14:textId="77777777" w:rsidR="00442885" w:rsidRPr="007B63DE" w:rsidRDefault="00442885" w:rsidP="00442885"/>
    <w:p w14:paraId="446D655C" w14:textId="77777777" w:rsidR="00442885" w:rsidRDefault="00D34EAE" w:rsidP="00442885">
      <w:pPr>
        <w:pStyle w:val="Heading2"/>
      </w:pPr>
      <w:bookmarkStart w:id="680" w:name="_Toc120625725"/>
      <w:r>
        <w:t xml:space="preserve">5.2. </w:t>
      </w:r>
      <w:r>
        <w:tab/>
      </w:r>
      <w:commentRangeStart w:id="681"/>
      <w:r>
        <w:t>Prototype Development</w:t>
      </w:r>
      <w:commentRangeEnd w:id="681"/>
      <w:r w:rsidR="00D51885">
        <w:rPr>
          <w:rStyle w:val="CommentReference"/>
          <w:rFonts w:asciiTheme="minorHAnsi" w:eastAsiaTheme="minorHAnsi" w:hAnsiTheme="minorHAnsi" w:cstheme="minorBidi"/>
          <w:color w:val="auto"/>
        </w:rPr>
        <w:commentReference w:id="681"/>
      </w:r>
      <w:bookmarkEnd w:id="680"/>
    </w:p>
    <w:p w14:paraId="36A267B0" w14:textId="52BC559D" w:rsidR="00581126" w:rsidRDefault="00B170AB" w:rsidP="00442885">
      <w:r>
        <w:t>As discussed in previous sections, the technologies which will be used to implement this web application are MongoDB as the database, Express and Node as the back end and React as the front-end. The combined use of these technologies forms what is known as a MERN stack, easily implementing</w:t>
      </w:r>
      <w:commentRangeStart w:id="682"/>
      <w:r>
        <w:t xml:space="preserve"> </w:t>
      </w:r>
      <w:commentRangeEnd w:id="682"/>
      <w:r>
        <w:rPr>
          <w:rStyle w:val="CommentReference"/>
        </w:rPr>
        <w:commentReference w:id="682"/>
      </w:r>
      <w:r>
        <w:t>the three-tier architecture</w:t>
      </w:r>
      <w:r>
        <w:t>, as demonstrated in Figure 13</w:t>
      </w:r>
      <w:r w:rsidR="00E75632">
        <w:t xml:space="preserve"> of section 3.3</w:t>
      </w:r>
      <w:r>
        <w:t xml:space="preserve">. </w:t>
      </w:r>
      <w:r>
        <w:t xml:space="preserve">The </w:t>
      </w:r>
      <w:r w:rsidR="00E75632">
        <w:t xml:space="preserve">React front end makes up the presentation layer where the user will interact with the system. The Node and Express </w:t>
      </w:r>
      <w:r w:rsidR="00550E20">
        <w:t>back-end</w:t>
      </w:r>
      <w:r w:rsidR="00E75632">
        <w:t xml:space="preserve"> act as the middle tier, connecting the three tiers, and </w:t>
      </w:r>
      <w:r w:rsidR="00550E20">
        <w:t xml:space="preserve">adding functionality to the application. Finally, the MongoDB database acts as the database tier where data is stored to be used for CRUD operations. </w:t>
      </w:r>
    </w:p>
    <w:p w14:paraId="055B07E1" w14:textId="77777777" w:rsidR="00B170AB" w:rsidRDefault="00B170AB" w:rsidP="00442885"/>
    <w:p w14:paraId="1A94D338" w14:textId="77777777" w:rsidR="00B666F0" w:rsidRDefault="00A234B8" w:rsidP="00B666F0">
      <w:pPr>
        <w:pStyle w:val="Heading3"/>
      </w:pPr>
      <w:bookmarkStart w:id="683" w:name="_Toc120625726"/>
      <w:r>
        <w:t xml:space="preserve">5.2.1 </w:t>
      </w:r>
      <w:r w:rsidR="006622F4">
        <w:t>File Structure</w:t>
      </w:r>
      <w:bookmarkEnd w:id="683"/>
    </w:p>
    <w:p w14:paraId="731F9B80" w14:textId="5E17F109" w:rsidR="007762C1" w:rsidRDefault="0079628D" w:rsidP="00CD012D">
      <w:r>
        <w:t>The front</w:t>
      </w:r>
      <w:r w:rsidR="00CD012D">
        <w:t xml:space="preserve"> end of the prototype was developed using React</w:t>
      </w:r>
      <w:r w:rsidR="009B536E">
        <w:t xml:space="preserve">. </w:t>
      </w:r>
      <w:r w:rsidR="00BA78B3">
        <w:t xml:space="preserve">As previously mentioned, </w:t>
      </w:r>
      <w:proofErr w:type="gramStart"/>
      <w:r w:rsidR="00BA78B3">
        <w:t>React</w:t>
      </w:r>
      <w:proofErr w:type="gramEnd"/>
      <w:r w:rsidR="00BA78B3">
        <w:t xml:space="preserve"> is a component based method for creating single page application user interfaces. </w:t>
      </w:r>
      <w:r w:rsidR="001C6525">
        <w:t xml:space="preserve">The application was implemented used Visual </w:t>
      </w:r>
      <w:commentRangeStart w:id="684"/>
      <w:r w:rsidR="001C6525">
        <w:t>Studio</w:t>
      </w:r>
      <w:r w:rsidR="00A5559E">
        <w:t>’</w:t>
      </w:r>
      <w:r w:rsidR="001C6525">
        <w:t>s</w:t>
      </w:r>
      <w:commentRangeEnd w:id="684"/>
      <w:r w:rsidR="00B45B55">
        <w:rPr>
          <w:rStyle w:val="CommentReference"/>
        </w:rPr>
        <w:commentReference w:id="684"/>
      </w:r>
      <w:r w:rsidR="001C6525">
        <w:t xml:space="preserve"> code editor. </w:t>
      </w:r>
      <w:r w:rsidR="0050064C">
        <w:t xml:space="preserve">Creating a web application is </w:t>
      </w:r>
      <w:r w:rsidR="00A5559E">
        <w:t>enabled</w:t>
      </w:r>
      <w:commentRangeStart w:id="685"/>
      <w:r w:rsidR="0050064C">
        <w:t xml:space="preserve"> </w:t>
      </w:r>
      <w:commentRangeEnd w:id="685"/>
      <w:r w:rsidR="00D51885">
        <w:rPr>
          <w:rStyle w:val="CommentReference"/>
        </w:rPr>
        <w:commentReference w:id="685"/>
      </w:r>
      <w:r w:rsidR="0050064C">
        <w:t>by the use of Reacts’ Create React App, which sets up a development environment for the user</w:t>
      </w:r>
      <w:r w:rsidR="0050064C">
        <w:fldChar w:fldCharType="begin"/>
      </w:r>
      <w:r w:rsidR="0050064C">
        <w:instrText xml:space="preserve"> ADDIN ZOTERO_ITEM CSL_CITATION {"citationID":"DvsPDhdP","properties":{"formattedCitation":"({\\i{}Create a New React App \\uc0\\u8211{} React}, no date)","plainCitation":"(Create a New React App – React, no date)","noteIndex":0},"citationItems":[{"id":171,"uris":["http://zotero.org/users/local/Ei0Zp2t7/items/T8K7WGWV"],"itemData":{"id":171,"type":"webpage","abstract":"A JavaScript library for building user interfaces","language":"en","title":"Create a New React App – React","URL":"https://reactjs.org/docs/create-a-new-react-app.html","accessed":{"date-parts":[["2022",11,22]]}}}],"schema":"https://github.com/citation-style-language/schema/raw/master/csl-citation.json"} </w:instrText>
      </w:r>
      <w:r w:rsidR="0050064C">
        <w:fldChar w:fldCharType="separate"/>
      </w:r>
      <w:r w:rsidR="0050064C" w:rsidRPr="0050064C">
        <w:rPr>
          <w:rFonts w:ascii="Calibri" w:hAnsi="Calibri" w:cs="Calibri"/>
          <w:szCs w:val="24"/>
        </w:rPr>
        <w:t>(</w:t>
      </w:r>
      <w:r w:rsidR="0050064C" w:rsidRPr="0050064C">
        <w:rPr>
          <w:rFonts w:ascii="Calibri" w:hAnsi="Calibri" w:cs="Calibri"/>
          <w:i/>
          <w:iCs/>
          <w:szCs w:val="24"/>
        </w:rPr>
        <w:t>Create a New React App – React</w:t>
      </w:r>
      <w:r w:rsidR="0050064C" w:rsidRPr="0050064C">
        <w:rPr>
          <w:rFonts w:ascii="Calibri" w:hAnsi="Calibri" w:cs="Calibri"/>
          <w:szCs w:val="24"/>
        </w:rPr>
        <w:t>, no date)</w:t>
      </w:r>
      <w:r w:rsidR="0050064C">
        <w:fldChar w:fldCharType="end"/>
      </w:r>
      <w:r w:rsidR="0050064C">
        <w:t xml:space="preserve">. It creates a hierarchy of various files and folders, which can be used in developing your application. This method was used in getting started with the React front end. </w:t>
      </w:r>
    </w:p>
    <w:p w14:paraId="72577B3A" w14:textId="6EF586A4" w:rsidR="00040381" w:rsidRDefault="00B666F0" w:rsidP="00CD012D">
      <w:r>
        <w:rPr>
          <w:noProof/>
        </w:rPr>
        <mc:AlternateContent>
          <mc:Choice Requires="wps">
            <w:drawing>
              <wp:anchor distT="0" distB="0" distL="114300" distR="114300" simplePos="0" relativeHeight="251668480" behindDoc="1" locked="0" layoutInCell="1" allowOverlap="1" wp14:anchorId="65CBAA9D" wp14:editId="26071ADC">
                <wp:simplePos x="0" y="0"/>
                <wp:positionH relativeFrom="column">
                  <wp:posOffset>0</wp:posOffset>
                </wp:positionH>
                <wp:positionV relativeFrom="paragraph">
                  <wp:posOffset>3074670</wp:posOffset>
                </wp:positionV>
                <wp:extent cx="2762250" cy="635"/>
                <wp:effectExtent l="0" t="0" r="0" b="0"/>
                <wp:wrapTight wrapText="bothSides">
                  <wp:wrapPolygon edited="0">
                    <wp:start x="0" y="0"/>
                    <wp:lineTo x="0" y="21600"/>
                    <wp:lineTo x="21600" y="21600"/>
                    <wp:lineTo x="21600" y="0"/>
                  </wp:wrapPolygon>
                </wp:wrapTight>
                <wp:docPr id="11" name="Text Box 11"/>
                <wp:cNvGraphicFramePr/>
                <a:graphic xmlns:a="http://schemas.openxmlformats.org/drawingml/2006/main">
                  <a:graphicData uri="http://schemas.microsoft.com/office/word/2010/wordprocessingShape">
                    <wps:wsp>
                      <wps:cNvSpPr txBox="1"/>
                      <wps:spPr>
                        <a:xfrm>
                          <a:off x="0" y="0"/>
                          <a:ext cx="2762250" cy="635"/>
                        </a:xfrm>
                        <a:prstGeom prst="rect">
                          <a:avLst/>
                        </a:prstGeom>
                        <a:solidFill>
                          <a:prstClr val="white"/>
                        </a:solidFill>
                        <a:ln>
                          <a:noFill/>
                        </a:ln>
                      </wps:spPr>
                      <wps:txbx>
                        <w:txbxContent>
                          <w:p w14:paraId="768D2063" w14:textId="51238E9D" w:rsidR="00B666F0" w:rsidRPr="00747C62" w:rsidRDefault="00B666F0" w:rsidP="00B666F0">
                            <w:pPr>
                              <w:pStyle w:val="Caption"/>
                              <w:rPr>
                                <w:noProof/>
                              </w:rPr>
                            </w:pPr>
                            <w:r>
                              <w:t xml:space="preserve">Figure </w:t>
                            </w:r>
                            <w:fldSimple w:instr=" SEQ Figure \* ARABIC ">
                              <w:r w:rsidR="00022392">
                                <w:rPr>
                                  <w:noProof/>
                                </w:rPr>
                                <w:t>21</w:t>
                              </w:r>
                            </w:fldSimple>
                            <w:r>
                              <w:t xml:space="preserve"> Front end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65CBAA9D" id="_x0000_t202" coordsize="21600,21600" o:spt="202" path="m,l,21600r21600,l21600,xe">
                <v:stroke joinstyle="miter"/>
                <v:path gradientshapeok="t" o:connecttype="rect"/>
              </v:shapetype>
              <v:shape id="Text Box 11" o:spid="_x0000_s1026" type="#_x0000_t202" style="position:absolute;margin-left:0;margin-top:242.1pt;width:217.5pt;height:.05pt;z-index:-251648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" stroked="f">
                <v:textbox style="mso-fit-shape-to-text:t" inset="0,0,0,0">
                  <w:txbxContent>
                    <w:p w14:paraId="768D2063" w14:textId="51238E9D" w:rsidR="00B666F0" w:rsidRPr="00747C62" w:rsidRDefault="00B666F0" w:rsidP="00B666F0">
                      <w:pPr>
                        <w:pStyle w:val="Caption"/>
                        <w:rPr>
                          <w:noProof/>
                        </w:rPr>
                      </w:pPr>
                      <w:r>
                        <w:t xml:space="preserve">Figure </w:t>
                      </w:r>
                      <w:fldSimple w:instr=" SEQ Figure \* ARABIC ">
                        <w:r w:rsidR="00022392">
                          <w:rPr>
                            <w:noProof/>
                          </w:rPr>
                          <w:t>21</w:t>
                        </w:r>
                      </w:fldSimple>
                      <w:r>
                        <w:t xml:space="preserve"> Front end file structure</w:t>
                      </w:r>
                    </w:p>
                  </w:txbxContent>
                </v:textbox>
                <w10:wrap type="tight"/>
              </v:shape>
            </w:pict>
          </mc:Fallback>
        </mc:AlternateContent>
      </w:r>
      <w:r w:rsidR="00040381" w:rsidRPr="001774D5">
        <w:rPr>
          <w:noProof/>
        </w:rPr>
        <w:drawing>
          <wp:anchor distT="0" distB="0" distL="114300" distR="114300" simplePos="0" relativeHeight="251665408" behindDoc="1" locked="0" layoutInCell="1" allowOverlap="1" wp14:anchorId="39A6D689" wp14:editId="46FCBF09">
            <wp:simplePos x="0" y="0"/>
            <wp:positionH relativeFrom="column">
              <wp:posOffset>0</wp:posOffset>
            </wp:positionH>
            <wp:positionV relativeFrom="paragraph">
              <wp:posOffset>285750</wp:posOffset>
            </wp:positionV>
            <wp:extent cx="2762489" cy="2732007"/>
            <wp:effectExtent l="0" t="0" r="0" b="0"/>
            <wp:wrapTight wrapText="bothSides">
              <wp:wrapPolygon edited="0">
                <wp:start x="0" y="0"/>
                <wp:lineTo x="0" y="21389"/>
                <wp:lineTo x="21451" y="21389"/>
                <wp:lineTo x="21451" y="0"/>
                <wp:lineTo x="0" y="0"/>
              </wp:wrapPolygon>
            </wp:wrapTight>
            <wp:docPr id="17" name="Picture 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762489" cy="2732007"/>
                    </a:xfrm>
                    <a:prstGeom prst="rect">
                      <a:avLst/>
                    </a:prstGeom>
                  </pic:spPr>
                </pic:pic>
              </a:graphicData>
            </a:graphic>
          </wp:anchor>
        </w:drawing>
      </w:r>
    </w:p>
    <w:p w14:paraId="5E2B5678" w14:textId="49886239" w:rsidR="00580C9A" w:rsidRDefault="00ED49A3">
      <w:r w:rsidRPr="001557FC">
        <w:t>Upon the creation of the web application by Create React App, various files which were not required were deleted</w:t>
      </w:r>
      <w:r w:rsidR="00040381" w:rsidRPr="001557FC">
        <w:t xml:space="preserve"> and new files required for the prototype development were created</w:t>
      </w:r>
      <w:r w:rsidR="007762C1" w:rsidRPr="001557FC">
        <w:t>, resulting in the file structure show in</w:t>
      </w:r>
      <w:commentRangeStart w:id="686"/>
      <w:r w:rsidR="007762C1" w:rsidRPr="001557FC">
        <w:t xml:space="preserve"> </w:t>
      </w:r>
      <w:r w:rsidR="00A5559E">
        <w:t>F</w:t>
      </w:r>
      <w:r w:rsidR="007762C1" w:rsidRPr="00B666F0">
        <w:t xml:space="preserve">igure </w:t>
      </w:r>
      <w:commentRangeEnd w:id="686"/>
      <w:r w:rsidR="00D51885">
        <w:rPr>
          <w:rStyle w:val="CommentReference"/>
        </w:rPr>
        <w:commentReference w:id="686"/>
      </w:r>
      <w:r w:rsidR="00B666F0">
        <w:t>18</w:t>
      </w:r>
      <w:r w:rsidR="007762C1" w:rsidRPr="001557FC">
        <w:t xml:space="preserve">. The </w:t>
      </w:r>
      <w:proofErr w:type="spellStart"/>
      <w:r w:rsidR="007762C1" w:rsidRPr="001557FC">
        <w:t>src</w:t>
      </w:r>
      <w:proofErr w:type="spellEnd"/>
      <w:r w:rsidR="007762C1" w:rsidRPr="001557FC">
        <w:t xml:space="preserve"> file holds the main components of the front end, such as the App.js </w:t>
      </w:r>
      <w:proofErr w:type="gramStart"/>
      <w:r w:rsidR="007762C1" w:rsidRPr="001557FC">
        <w:t>file</w:t>
      </w:r>
      <w:proofErr w:type="gramEnd"/>
      <w:r w:rsidR="007762C1" w:rsidRPr="001557FC">
        <w:t xml:space="preserve"> which is the main component of the application, and will contain the various other app components</w:t>
      </w:r>
      <w:r w:rsidR="00040381" w:rsidRPr="001557FC">
        <w:t xml:space="preserve"> to be rendered</w:t>
      </w:r>
      <w:r w:rsidR="007762C1" w:rsidRPr="001557FC">
        <w:t xml:space="preserve">. The index.js file </w:t>
      </w:r>
      <w:commentRangeStart w:id="687"/>
      <w:commentRangeEnd w:id="687"/>
      <w:r w:rsidR="00D51885">
        <w:rPr>
          <w:rStyle w:val="CommentReference"/>
        </w:rPr>
        <w:commentReference w:id="687"/>
      </w:r>
      <w:r w:rsidR="00A5559E">
        <w:t>i</w:t>
      </w:r>
      <w:r w:rsidR="007762C1" w:rsidRPr="001557FC">
        <w:t xml:space="preserve">mports and renders the App.js file, and the various CSS files style their associated files. </w:t>
      </w:r>
      <w:r w:rsidR="00580C9A" w:rsidRPr="001557FC">
        <w:t xml:space="preserve">Three sub folders were also added to the </w:t>
      </w:r>
      <w:proofErr w:type="spellStart"/>
      <w:r w:rsidR="00580C9A" w:rsidRPr="001557FC">
        <w:t>src</w:t>
      </w:r>
      <w:proofErr w:type="spellEnd"/>
      <w:r w:rsidR="00580C9A" w:rsidRPr="001557FC">
        <w:t xml:space="preserve"> folder – components folder, pages folder and styles folder. The components folder stores components that</w:t>
      </w:r>
      <w:commentRangeStart w:id="688"/>
      <w:r w:rsidR="00580C9A" w:rsidRPr="001557FC">
        <w:t xml:space="preserve"> </w:t>
      </w:r>
      <w:r w:rsidR="00A5559E">
        <w:t>which</w:t>
      </w:r>
      <w:r w:rsidR="00580C9A" w:rsidRPr="001557FC">
        <w:t xml:space="preserve"> </w:t>
      </w:r>
      <w:commentRangeEnd w:id="688"/>
      <w:r w:rsidR="00D51885">
        <w:rPr>
          <w:rStyle w:val="CommentReference"/>
        </w:rPr>
        <w:commentReference w:id="688"/>
      </w:r>
      <w:r w:rsidR="00580C9A" w:rsidRPr="001557FC">
        <w:t xml:space="preserve">have created, in this case </w:t>
      </w:r>
      <w:r w:rsidR="00580C9A" w:rsidRPr="001557FC">
        <w:lastRenderedPageBreak/>
        <w:t xml:space="preserve">the Navbar component. The pages folder contains as the name suggests, the various pages the web application has – at this point it only has a file upload page, a home </w:t>
      </w:r>
      <w:proofErr w:type="gramStart"/>
      <w:r w:rsidR="00580C9A" w:rsidRPr="001557FC">
        <w:t>page</w:t>
      </w:r>
      <w:proofErr w:type="gramEnd"/>
      <w:r w:rsidR="00580C9A" w:rsidRPr="001557FC">
        <w:t xml:space="preserve"> and a view file page. Finally, the styles folder </w:t>
      </w:r>
      <w:proofErr w:type="gramStart"/>
      <w:r w:rsidR="00580C9A" w:rsidRPr="001557FC">
        <w:t>contain</w:t>
      </w:r>
      <w:proofErr w:type="gramEnd"/>
      <w:r w:rsidR="00580C9A" w:rsidRPr="001557FC">
        <w:t xml:space="preserve"> the CSS files for styling each page – at this point there is only a CSS for the file upload page, as the layout design has not been a key feature of the prototype development. Other files and folders which were created by the React application and are still required include the node modules file which contains the various dependencies required to run a React web application, the public folder which contains the </w:t>
      </w:r>
      <w:r w:rsidR="00A5559E">
        <w:t>HTML</w:t>
      </w:r>
      <w:r w:rsidR="00580C9A" w:rsidRPr="001557FC">
        <w:t xml:space="preserve"> file which serves the application, as well as the manifest </w:t>
      </w:r>
      <w:r w:rsidR="007B0F6F">
        <w:t>JSON</w:t>
      </w:r>
      <w:r w:rsidR="00580C9A" w:rsidRPr="001557FC">
        <w:t xml:space="preserve"> file which stores </w:t>
      </w:r>
      <w:commentRangeStart w:id="689"/>
      <w:r w:rsidR="00580C9A" w:rsidRPr="001557FC">
        <w:t>metadata</w:t>
      </w:r>
      <w:commentRangeEnd w:id="689"/>
      <w:r w:rsidR="00580C9A" w:rsidRPr="001557FC">
        <w:rPr>
          <w:rStyle w:val="CommentReference"/>
        </w:rPr>
        <w:commentReference w:id="689"/>
      </w:r>
      <w:r w:rsidR="00580C9A" w:rsidRPr="001557FC">
        <w:t>.</w:t>
      </w:r>
    </w:p>
    <w:p w14:paraId="38A81771" w14:textId="77777777" w:rsidR="006622F4" w:rsidRDefault="006622F4"/>
    <w:p w14:paraId="1C830C59" w14:textId="2A091BFE" w:rsidR="006622F4" w:rsidRDefault="00B666F0" w:rsidP="00307C06">
      <w:r>
        <w:rPr>
          <w:noProof/>
        </w:rPr>
        <mc:AlternateContent>
          <mc:Choice Requires="wps">
            <w:drawing>
              <wp:anchor distT="0" distB="0" distL="114300" distR="114300" simplePos="0" relativeHeight="251670528" behindDoc="0" locked="0" layoutInCell="1" allowOverlap="1" wp14:anchorId="3A83AE06" wp14:editId="7A7C97C2">
                <wp:simplePos x="0" y="0"/>
                <wp:positionH relativeFrom="column">
                  <wp:posOffset>0</wp:posOffset>
                </wp:positionH>
                <wp:positionV relativeFrom="paragraph">
                  <wp:posOffset>1967865</wp:posOffset>
                </wp:positionV>
                <wp:extent cx="2819400" cy="635"/>
                <wp:effectExtent l="0" t="0" r="0" b="0"/>
                <wp:wrapSquare wrapText="bothSides"/>
                <wp:docPr id="18" name="Text Box 18"/>
                <wp:cNvGraphicFramePr/>
                <a:graphic xmlns:a="http://schemas.openxmlformats.org/drawingml/2006/main">
                  <a:graphicData uri="http://schemas.microsoft.com/office/word/2010/wordprocessingShape">
                    <wps:wsp>
                      <wps:cNvSpPr txBox="1"/>
                      <wps:spPr>
                        <a:xfrm>
                          <a:off x="0" y="0"/>
                          <a:ext cx="2819400" cy="635"/>
                        </a:xfrm>
                        <a:prstGeom prst="rect">
                          <a:avLst/>
                        </a:prstGeom>
                        <a:solidFill>
                          <a:prstClr val="white"/>
                        </a:solidFill>
                        <a:ln>
                          <a:noFill/>
                        </a:ln>
                      </wps:spPr>
                      <wps:txbx>
                        <w:txbxContent>
                          <w:p w14:paraId="468C2B69" w14:textId="24D58048" w:rsidR="00B666F0" w:rsidRPr="00D663D4" w:rsidRDefault="00B666F0" w:rsidP="00B666F0">
                            <w:pPr>
                              <w:pStyle w:val="Caption"/>
                              <w:rPr>
                                <w:noProof/>
                              </w:rPr>
                            </w:pPr>
                            <w:r>
                              <w:t xml:space="preserve">Figure </w:t>
                            </w:r>
                            <w:fldSimple w:instr=" SEQ Figure \* ARABIC ">
                              <w:r w:rsidR="00022392">
                                <w:rPr>
                                  <w:noProof/>
                                </w:rPr>
                                <w:t>22</w:t>
                              </w:r>
                            </w:fldSimple>
                            <w:r>
                              <w:t xml:space="preserve"> </w:t>
                            </w:r>
                            <w:proofErr w:type="gramStart"/>
                            <w:r>
                              <w:t>Back end</w:t>
                            </w:r>
                            <w:proofErr w:type="gramEnd"/>
                            <w:r>
                              <w:t xml:space="preserve"> file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83AE06" id="Text Box 18" o:spid="_x0000_s1027" type="#_x0000_t202" style="position:absolute;margin-left:0;margin-top:154.95pt;width:222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" stroked="f">
                <v:textbox style="mso-fit-shape-to-text:t" inset="0,0,0,0">
                  <w:txbxContent>
                    <w:p w14:paraId="468C2B69" w14:textId="24D58048" w:rsidR="00B666F0" w:rsidRPr="00D663D4" w:rsidRDefault="00B666F0" w:rsidP="00B666F0">
                      <w:pPr>
                        <w:pStyle w:val="Caption"/>
                        <w:rPr>
                          <w:noProof/>
                        </w:rPr>
                      </w:pPr>
                      <w:r>
                        <w:t xml:space="preserve">Figure </w:t>
                      </w:r>
                      <w:fldSimple w:instr=" SEQ Figure \* ARABIC ">
                        <w:r w:rsidR="00022392">
                          <w:rPr>
                            <w:noProof/>
                          </w:rPr>
                          <w:t>22</w:t>
                        </w:r>
                      </w:fldSimple>
                      <w:r>
                        <w:t xml:space="preserve"> </w:t>
                      </w:r>
                      <w:proofErr w:type="gramStart"/>
                      <w:r>
                        <w:t>Back end</w:t>
                      </w:r>
                      <w:proofErr w:type="gramEnd"/>
                      <w:r>
                        <w:t xml:space="preserve"> file structure</w:t>
                      </w:r>
                    </w:p>
                  </w:txbxContent>
                </v:textbox>
                <w10:wrap type="square"/>
              </v:shape>
            </w:pict>
          </mc:Fallback>
        </mc:AlternateContent>
      </w:r>
      <w:r w:rsidR="006622F4" w:rsidRPr="00307C06">
        <w:rPr>
          <w:noProof/>
        </w:rPr>
        <w:drawing>
          <wp:anchor distT="0" distB="0" distL="114300" distR="114300" simplePos="0" relativeHeight="251666432" behindDoc="0" locked="0" layoutInCell="1" allowOverlap="1" wp14:anchorId="685E405E" wp14:editId="720DF933">
            <wp:simplePos x="0" y="0"/>
            <wp:positionH relativeFrom="column">
              <wp:posOffset>0</wp:posOffset>
            </wp:positionH>
            <wp:positionV relativeFrom="paragraph">
              <wp:posOffset>-1905</wp:posOffset>
            </wp:positionV>
            <wp:extent cx="2819644" cy="1912786"/>
            <wp:effectExtent l="0" t="0" r="0" b="0"/>
            <wp:wrapSquare wrapText="bothSides"/>
            <wp:docPr id="30" name="Picture 3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Tex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19644" cy="1912786"/>
                    </a:xfrm>
                    <a:prstGeom prst="rect">
                      <a:avLst/>
                    </a:prstGeom>
                  </pic:spPr>
                </pic:pic>
              </a:graphicData>
            </a:graphic>
          </wp:anchor>
        </w:drawing>
      </w:r>
      <w:r w:rsidR="006622F4">
        <w:t>The development of the back end of the web application included the use of a MongoDB database</w:t>
      </w:r>
      <w:r w:rsidR="00DE1EF2">
        <w:t xml:space="preserve"> with Mongoose</w:t>
      </w:r>
      <w:r w:rsidR="006622F4">
        <w:t xml:space="preserve">, combined with Node.js and Express as the middleware. The backend file structure is as shown in </w:t>
      </w:r>
      <w:r w:rsidR="006622F4" w:rsidRPr="00B666F0">
        <w:t xml:space="preserve">figure </w:t>
      </w:r>
      <w:r>
        <w:t>19</w:t>
      </w:r>
      <w:r w:rsidR="006622F4">
        <w:t xml:space="preserve"> – a main folder called server, with multiple sub folders and files.  </w:t>
      </w:r>
      <w:r w:rsidR="00DE1EF2">
        <w:t xml:space="preserve">The </w:t>
      </w:r>
      <w:proofErr w:type="gramStart"/>
      <w:r w:rsidR="00DE1EF2">
        <w:t>models</w:t>
      </w:r>
      <w:proofErr w:type="gramEnd"/>
      <w:r w:rsidR="00DE1EF2">
        <w:t xml:space="preserve"> folder contains what are known as mongoose models. These are files which define the structure of a document and aid in creating and reading from a MongoDB database. There is a </w:t>
      </w:r>
      <w:proofErr w:type="spellStart"/>
      <w:r w:rsidR="00DE1EF2">
        <w:t>node_modules</w:t>
      </w:r>
      <w:proofErr w:type="spellEnd"/>
      <w:r w:rsidR="00DE1EF2">
        <w:t xml:space="preserve"> folder containing the various dependencies required for the backend. The uploads folder stores files which are uploaded from the front end. The last file in the server folder is the index.js file – this </w:t>
      </w:r>
      <w:r w:rsidR="00D6096F">
        <w:t>is where the functionality that brings the front end and back end together occurs. This file deals with requests from the front end, connecting with the database and manipulating database data.</w:t>
      </w:r>
    </w:p>
    <w:p w14:paraId="215A6212" w14:textId="237100EA" w:rsidR="00D6096F" w:rsidRDefault="00D6096F" w:rsidP="00307C06"/>
    <w:p w14:paraId="52DAF9B3" w14:textId="4BB870D3" w:rsidR="00DE44B8" w:rsidRPr="00DE44B8" w:rsidRDefault="00D6096F" w:rsidP="00DE44B8">
      <w:pPr>
        <w:pStyle w:val="Heading3"/>
      </w:pPr>
      <w:bookmarkStart w:id="690" w:name="_Toc120625727"/>
      <w:r>
        <w:t>5.2.2 Front End Development</w:t>
      </w:r>
      <w:bookmarkEnd w:id="690"/>
    </w:p>
    <w:p w14:paraId="79E57123" w14:textId="405653C6" w:rsidR="00D6096F" w:rsidRDefault="0052727C" w:rsidP="00D6096F">
      <w:r>
        <w:t xml:space="preserve">As the </w:t>
      </w:r>
      <w:r w:rsidR="00AE5ED5">
        <w:t>focus</w:t>
      </w:r>
      <w:r>
        <w:t xml:space="preserve"> of the prototype development was on functionality – specifically focusing on the integration of the technologies and the file uploading feature, the front-end is very limited in appearance. Using various frameworks, such as React Bootstrap, simple components were added such as buttons, navbars and file selectors as show in </w:t>
      </w:r>
      <w:r w:rsidRPr="00B666F0">
        <w:t xml:space="preserve">figure </w:t>
      </w:r>
      <w:r w:rsidR="00B666F0">
        <w:t>20</w:t>
      </w:r>
      <w:r>
        <w:t xml:space="preserve">.  </w:t>
      </w:r>
      <w:r w:rsidR="0022175D">
        <w:t xml:space="preserve">The file selector and save button allow a user to match a HTTP POST request to send their selected files to be stored, and the file data sent to the database. The show button then allows a user to make a HTTP GET request, to retrieve the names of the stored files from the database, which are displayed on the front end, also shown in figure x. </w:t>
      </w:r>
    </w:p>
    <w:p w14:paraId="7D51A1A1" w14:textId="77777777" w:rsidR="0022175D" w:rsidRDefault="0022175D" w:rsidP="00D6096F"/>
    <w:p w14:paraId="433E56B4" w14:textId="77777777" w:rsidR="0022175D" w:rsidRDefault="0022175D" w:rsidP="00D6096F"/>
    <w:p w14:paraId="5ADF122B" w14:textId="77777777" w:rsidR="0022175D" w:rsidRDefault="0022175D" w:rsidP="00D6096F"/>
    <w:p w14:paraId="73ADAC2F" w14:textId="77777777" w:rsidR="00B666F0" w:rsidRDefault="0052727C" w:rsidP="00B666F0">
      <w:pPr>
        <w:keepNext/>
      </w:pPr>
      <w:r w:rsidRPr="0052727C">
        <w:rPr>
          <w:noProof/>
        </w:rPr>
        <w:lastRenderedPageBreak/>
        <w:drawing>
          <wp:inline distT="0" distB="0" distL="0" distR="0" wp14:anchorId="5BDA381B" wp14:editId="6A41E740">
            <wp:extent cx="5731510" cy="2200910"/>
            <wp:effectExtent l="0" t="0" r="2540" b="8890"/>
            <wp:docPr id="22" name="Picture 22"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email&#10;&#10;Description automatically generated"/>
                    <pic:cNvPicPr/>
                  </pic:nvPicPr>
                  <pic:blipFill>
                    <a:blip r:embed="rId37"/>
                    <a:stretch>
                      <a:fillRect/>
                    </a:stretch>
                  </pic:blipFill>
                  <pic:spPr>
                    <a:xfrm>
                      <a:off x="0" y="0"/>
                      <a:ext cx="5731510" cy="2200910"/>
                    </a:xfrm>
                    <a:prstGeom prst="rect">
                      <a:avLst/>
                    </a:prstGeom>
                  </pic:spPr>
                </pic:pic>
              </a:graphicData>
            </a:graphic>
          </wp:inline>
        </w:drawing>
      </w:r>
    </w:p>
    <w:p w14:paraId="4BCECFE5" w14:textId="64036FA2" w:rsidR="006C31DF" w:rsidRDefault="00B666F0" w:rsidP="00B666F0">
      <w:pPr>
        <w:pStyle w:val="Caption"/>
      </w:pPr>
      <w:r>
        <w:t xml:space="preserve">Figure </w:t>
      </w:r>
      <w:fldSimple w:instr=" SEQ Figure \* ARABIC ">
        <w:r w:rsidR="00022392">
          <w:rPr>
            <w:noProof/>
          </w:rPr>
          <w:t>23</w:t>
        </w:r>
      </w:fldSimple>
      <w:r>
        <w:t xml:space="preserve"> Contents page</w:t>
      </w:r>
    </w:p>
    <w:p w14:paraId="4EC26C47" w14:textId="4C3236FA" w:rsidR="001557FC" w:rsidRDefault="00763AFD" w:rsidP="0022175D">
      <w:r>
        <w:t xml:space="preserve">The user selects the file(s) they wish to upload with the file selector, which triggers the </w:t>
      </w:r>
      <w:proofErr w:type="spellStart"/>
      <w:r>
        <w:t>onChange</w:t>
      </w:r>
      <w:proofErr w:type="spellEnd"/>
      <w:r>
        <w:t xml:space="preserve"> event handler to call the </w:t>
      </w:r>
      <w:proofErr w:type="spellStart"/>
      <w:r>
        <w:t>saveFile</w:t>
      </w:r>
      <w:proofErr w:type="spellEnd"/>
      <w:r>
        <w:t xml:space="preserve"> function. </w:t>
      </w:r>
      <w:r w:rsidR="00A624BC">
        <w:t xml:space="preserve">In this function, the object which contains the files is looped through, to return each individual file into an array. This is done using </w:t>
      </w:r>
      <w:commentRangeStart w:id="691"/>
      <w:proofErr w:type="spellStart"/>
      <w:r w:rsidR="00A624BC">
        <w:t>React</w:t>
      </w:r>
      <w:r w:rsidR="00652E87">
        <w:t>’</w:t>
      </w:r>
      <w:r w:rsidR="00A624BC">
        <w:t>s</w:t>
      </w:r>
      <w:proofErr w:type="spellEnd"/>
      <w:r w:rsidR="00A624BC">
        <w:t xml:space="preserve"> </w:t>
      </w:r>
      <w:commentRangeEnd w:id="691"/>
      <w:r w:rsidR="00ED225F">
        <w:rPr>
          <w:rStyle w:val="CommentReference"/>
        </w:rPr>
        <w:commentReference w:id="691"/>
      </w:r>
      <w:r w:rsidR="00A624BC">
        <w:t xml:space="preserve">State Hook setting function. This is </w:t>
      </w:r>
      <w:r w:rsidR="001557FC">
        <w:t xml:space="preserve">shown in </w:t>
      </w:r>
      <w:r w:rsidR="001557FC" w:rsidRPr="00B666F0">
        <w:t xml:space="preserve">figure </w:t>
      </w:r>
      <w:r w:rsidR="00B666F0">
        <w:t>21</w:t>
      </w:r>
      <w:r w:rsidR="001557FC">
        <w:t xml:space="preserve"> below.</w:t>
      </w:r>
    </w:p>
    <w:p w14:paraId="04292F21" w14:textId="77777777" w:rsidR="00B666F0" w:rsidRDefault="00A624BC" w:rsidP="00B666F0">
      <w:pPr>
        <w:keepNext/>
      </w:pPr>
      <w:ins w:id="692" w:author="D20125203 Maya O Connell" w:date="2022-11-23T19:54:00Z">
        <w:r w:rsidRPr="00F4261E">
          <w:rPr>
            <w:noProof/>
          </w:rPr>
          <w:drawing>
            <wp:inline distT="0" distB="0" distL="0" distR="0" wp14:anchorId="19F844CC" wp14:editId="289017CC">
              <wp:extent cx="3844290" cy="1143000"/>
              <wp:effectExtent l="0" t="0" r="3810" b="0"/>
              <wp:docPr id="43" name="Picture 4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10;&#10;Description automatically generated with medium confidence"/>
                      <pic:cNvPicPr/>
                    </pic:nvPicPr>
                    <pic:blipFill rotWithShape="1">
                      <a:blip r:embed="rId38">
                        <a:extLst>
                          <a:ext uri="{28A0092B-C50C-407E-A947-70E740481C1C}">
                            <a14:useLocalDpi xmlns:a14="http://schemas.microsoft.com/office/drawing/2010/main" val="0"/>
                          </a:ext>
                        </a:extLst>
                      </a:blip>
                      <a:srcRect r="5862"/>
                      <a:stretch/>
                    </pic:blipFill>
                    <pic:spPr bwMode="auto">
                      <a:xfrm>
                        <a:off x="0" y="0"/>
                        <a:ext cx="3844290" cy="1143000"/>
                      </a:xfrm>
                      <a:prstGeom prst="rect">
                        <a:avLst/>
                      </a:prstGeom>
                      <a:ln>
                        <a:noFill/>
                      </a:ln>
                      <a:extLst>
                        <a:ext uri="{53640926-AAD7-44D8-BBD7-CCE9431645EC}">
                          <a14:shadowObscured xmlns:a14="http://schemas.microsoft.com/office/drawing/2010/main"/>
                        </a:ext>
                      </a:extLst>
                    </pic:spPr>
                  </pic:pic>
                </a:graphicData>
              </a:graphic>
            </wp:inline>
          </w:drawing>
        </w:r>
      </w:ins>
    </w:p>
    <w:p w14:paraId="49A0B5BE" w14:textId="4034A058" w:rsidR="00A624BC" w:rsidRDefault="00B666F0" w:rsidP="00B666F0">
      <w:pPr>
        <w:pStyle w:val="Caption"/>
      </w:pPr>
      <w:r>
        <w:t xml:space="preserve">Figure </w:t>
      </w:r>
      <w:fldSimple w:instr=" SEQ Figure \* ARABIC ">
        <w:r w:rsidR="00022392">
          <w:rPr>
            <w:noProof/>
          </w:rPr>
          <w:t>24</w:t>
        </w:r>
      </w:fldSimple>
      <w:r>
        <w:t xml:space="preserve"> Save files function</w:t>
      </w:r>
    </w:p>
    <w:p w14:paraId="777A6331" w14:textId="0B6105CB" w:rsidR="001557FC" w:rsidRDefault="001557FC" w:rsidP="0022175D">
      <w:r>
        <w:t xml:space="preserve">Figure </w:t>
      </w:r>
      <w:r w:rsidR="00B666F0">
        <w:t>22</w:t>
      </w:r>
      <w:r>
        <w:t xml:space="preserve"> below, then shows the function called by the </w:t>
      </w:r>
      <w:proofErr w:type="spellStart"/>
      <w:r>
        <w:t>onClick</w:t>
      </w:r>
      <w:proofErr w:type="spellEnd"/>
      <w:r>
        <w:t xml:space="preserve"> event of the Save button. This creates a form data object, which can be used to send key, value pairs in a HTTP request. Each of the files from the previously set file array state, is then appended to the form data object to be sent. A HTTP POST request is then made using the </w:t>
      </w:r>
      <w:proofErr w:type="spellStart"/>
      <w:r>
        <w:t>Axios</w:t>
      </w:r>
      <w:proofErr w:type="spellEnd"/>
      <w:r>
        <w:t xml:space="preserve"> library</w:t>
      </w:r>
      <w:r w:rsidR="00DE61CD">
        <w:t>, along with the form data to the back end – which will be discussed in section</w:t>
      </w:r>
      <w:r w:rsidR="00B61A0A">
        <w:t xml:space="preserve"> 5.3.3</w:t>
      </w:r>
      <w:r w:rsidR="00DE61CD">
        <w:t>.</w:t>
      </w:r>
      <w:r w:rsidR="00544E72">
        <w:t xml:space="preserve"> Once completed the user can display the name of each uploaded file, by selecting the show button. This calls the function shown in Figure 26, making a HTTP GET request to the back end, and adds the returned data to an array.</w:t>
      </w:r>
      <w:r w:rsidR="00466117">
        <w:t xml:space="preserve"> Each item in the array is then returned as a link element</w:t>
      </w:r>
      <w:r w:rsidR="00863647">
        <w:t xml:space="preserve"> as shown in Figure 23</w:t>
      </w:r>
      <w:r w:rsidR="00466117">
        <w:t>, using the JavaScript map function.</w:t>
      </w:r>
    </w:p>
    <w:p w14:paraId="0E9B7D66" w14:textId="77777777" w:rsidR="00B666F0" w:rsidRDefault="00B666F0" w:rsidP="00B666F0">
      <w:pPr>
        <w:keepNext/>
      </w:pPr>
      <w:r w:rsidRPr="00B666F0">
        <w:rPr>
          <w:noProof/>
        </w:rPr>
        <w:lastRenderedPageBreak/>
        <w:drawing>
          <wp:inline distT="0" distB="0" distL="0" distR="0" wp14:anchorId="64D19AF1" wp14:editId="74DF5E84">
            <wp:extent cx="5731510" cy="4479925"/>
            <wp:effectExtent l="0" t="0" r="2540" b="0"/>
            <wp:docPr id="7" name="Picture 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Text&#10;&#10;Description automatically generated"/>
                    <pic:cNvPicPr/>
                  </pic:nvPicPr>
                  <pic:blipFill>
                    <a:blip r:embed="rId39"/>
                    <a:stretch>
                      <a:fillRect/>
                    </a:stretch>
                  </pic:blipFill>
                  <pic:spPr>
                    <a:xfrm>
                      <a:off x="0" y="0"/>
                      <a:ext cx="5731510" cy="4479925"/>
                    </a:xfrm>
                    <a:prstGeom prst="rect">
                      <a:avLst/>
                    </a:prstGeom>
                  </pic:spPr>
                </pic:pic>
              </a:graphicData>
            </a:graphic>
          </wp:inline>
        </w:drawing>
      </w:r>
    </w:p>
    <w:p w14:paraId="0F1CF4DB" w14:textId="014273B1" w:rsidR="00307C06" w:rsidRDefault="00B666F0" w:rsidP="00B666F0">
      <w:pPr>
        <w:pStyle w:val="Caption"/>
      </w:pPr>
      <w:r>
        <w:t xml:space="preserve">Figure </w:t>
      </w:r>
      <w:r>
        <w:rPr>
          <w:i w:val="0"/>
          <w:iCs w:val="0"/>
        </w:rPr>
        <w:fldChar w:fldCharType="begin"/>
      </w:r>
      <w:r>
        <w:rPr>
          <w:i w:val="0"/>
          <w:iCs w:val="0"/>
        </w:rPr>
        <w:instrText xml:space="preserve"> SEQ Figure \* ARABIC </w:instrText>
      </w:r>
      <w:r>
        <w:rPr>
          <w:i w:val="0"/>
          <w:iCs w:val="0"/>
        </w:rPr>
        <w:fldChar w:fldCharType="separate"/>
      </w:r>
      <w:r w:rsidR="00022392">
        <w:rPr>
          <w:i w:val="0"/>
          <w:iCs w:val="0"/>
          <w:noProof/>
        </w:rPr>
        <w:t>25</w:t>
      </w:r>
      <w:r>
        <w:rPr>
          <w:i w:val="0"/>
          <w:iCs w:val="0"/>
          <w:noProof/>
        </w:rPr>
        <w:fldChar w:fldCharType="end"/>
      </w:r>
      <w:r>
        <w:t xml:space="preserve"> Upload file function</w:t>
      </w:r>
    </w:p>
    <w:p w14:paraId="13446E59" w14:textId="19B25143" w:rsidR="00764CBD" w:rsidRDefault="00764CBD" w:rsidP="00764CBD"/>
    <w:p w14:paraId="7D688E9E" w14:textId="5841F279" w:rsidR="00544E72" w:rsidRDefault="00863647" w:rsidP="00544E72">
      <w:pPr>
        <w:keepNext/>
      </w:pPr>
      <w:r w:rsidRPr="00863647">
        <w:drawing>
          <wp:inline distT="0" distB="0" distL="0" distR="0" wp14:anchorId="74FFFF92" wp14:editId="1BFC684C">
            <wp:extent cx="5639289" cy="2648179"/>
            <wp:effectExtent l="0" t="0" r="0" b="0"/>
            <wp:docPr id="33" name="Picture 3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omputer&#10;&#10;Description automatically generated with medium confidence"/>
                    <pic:cNvPicPr/>
                  </pic:nvPicPr>
                  <pic:blipFill>
                    <a:blip r:embed="rId40"/>
                    <a:stretch>
                      <a:fillRect/>
                    </a:stretch>
                  </pic:blipFill>
                  <pic:spPr>
                    <a:xfrm>
                      <a:off x="0" y="0"/>
                      <a:ext cx="5639289" cy="2648179"/>
                    </a:xfrm>
                    <a:prstGeom prst="rect">
                      <a:avLst/>
                    </a:prstGeom>
                  </pic:spPr>
                </pic:pic>
              </a:graphicData>
            </a:graphic>
          </wp:inline>
        </w:drawing>
      </w:r>
    </w:p>
    <w:p w14:paraId="68E44616" w14:textId="79EC222A" w:rsidR="00544E72" w:rsidRDefault="00544E72" w:rsidP="00544E72">
      <w:pPr>
        <w:pStyle w:val="Caption"/>
      </w:pPr>
      <w:r>
        <w:t xml:space="preserve">Figure </w:t>
      </w:r>
      <w:fldSimple w:instr=" SEQ Figure \* ARABIC ">
        <w:r w:rsidR="00022392">
          <w:rPr>
            <w:noProof/>
          </w:rPr>
          <w:t>26</w:t>
        </w:r>
      </w:fldSimple>
      <w:r>
        <w:t xml:space="preserve"> Show file function</w:t>
      </w:r>
    </w:p>
    <w:p w14:paraId="6AC9B7A3" w14:textId="3D39E096" w:rsidR="00B61A0A" w:rsidRDefault="00B61A0A" w:rsidP="00B61A0A"/>
    <w:p w14:paraId="70699E13" w14:textId="32795706" w:rsidR="00863647" w:rsidRDefault="00863647" w:rsidP="00B61A0A">
      <w:r>
        <w:t>Selecting a filename will route the user to a page</w:t>
      </w:r>
      <w:r w:rsidR="00022392">
        <w:t xml:space="preserve"> </w:t>
      </w:r>
      <w:r>
        <w:t xml:space="preserve">to view that file, implementing using </w:t>
      </w:r>
      <w:r w:rsidR="00022392">
        <w:t xml:space="preserve">React routers </w:t>
      </w:r>
      <w:proofErr w:type="spellStart"/>
      <w:r w:rsidR="00022392">
        <w:t>useParam</w:t>
      </w:r>
      <w:proofErr w:type="spellEnd"/>
      <w:r w:rsidR="00022392">
        <w:t xml:space="preserve"> hook, allowing you to pass parameters over a URL. This parameter is retrieved on this </w:t>
      </w:r>
      <w:proofErr w:type="gramStart"/>
      <w:r w:rsidR="00022392">
        <w:lastRenderedPageBreak/>
        <w:t>page, and</w:t>
      </w:r>
      <w:proofErr w:type="gramEnd"/>
      <w:r w:rsidR="00022392">
        <w:t xml:space="preserve"> used to access the file from the /uploads folder to be displayed to the user, as shown in Figure 27 below.</w:t>
      </w:r>
    </w:p>
    <w:p w14:paraId="509B65E2" w14:textId="77777777" w:rsidR="00022392" w:rsidRDefault="00022392" w:rsidP="00022392">
      <w:pPr>
        <w:keepNext/>
      </w:pPr>
      <w:ins w:id="693" w:author="D20125203 Maya O Connell" w:date="2022-11-24T12:34:00Z">
        <w:r w:rsidRPr="0052727C">
          <w:rPr>
            <w:noProof/>
          </w:rPr>
          <w:drawing>
            <wp:inline distT="0" distB="0" distL="0" distR="0" wp14:anchorId="16EC5A4C" wp14:editId="295B2757">
              <wp:extent cx="6250127" cy="3566160"/>
              <wp:effectExtent l="0" t="0" r="0" b="0"/>
              <wp:docPr id="5" name="Picture 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10;&#10;Description automatically generated"/>
                      <pic:cNvPicPr/>
                    </pic:nvPicPr>
                    <pic:blipFill>
                      <a:blip r:embed="rId41"/>
                      <a:stretch>
                        <a:fillRect/>
                      </a:stretch>
                    </pic:blipFill>
                    <pic:spPr>
                      <a:xfrm>
                        <a:off x="0" y="0"/>
                        <a:ext cx="6270655" cy="3577872"/>
                      </a:xfrm>
                      <a:prstGeom prst="rect">
                        <a:avLst/>
                      </a:prstGeom>
                    </pic:spPr>
                  </pic:pic>
                </a:graphicData>
              </a:graphic>
            </wp:inline>
          </w:drawing>
        </w:r>
      </w:ins>
    </w:p>
    <w:p w14:paraId="612FBBBE" w14:textId="2C138AE4" w:rsidR="009D528C" w:rsidRDefault="00022392" w:rsidP="009D528C">
      <w:pPr>
        <w:pStyle w:val="Caption"/>
      </w:pPr>
      <w:r>
        <w:t xml:space="preserve">Figure </w:t>
      </w:r>
      <w:fldSimple w:instr=" SEQ Figure \* ARABIC ">
        <w:r>
          <w:rPr>
            <w:noProof/>
          </w:rPr>
          <w:t>27</w:t>
        </w:r>
      </w:fldSimple>
      <w:r>
        <w:t xml:space="preserve"> View file page</w:t>
      </w:r>
    </w:p>
    <w:p w14:paraId="0C594CE9" w14:textId="56A648CF" w:rsidR="009D528C" w:rsidRDefault="009D528C" w:rsidP="00B61A0A"/>
    <w:p w14:paraId="44440996" w14:textId="729FB8A8" w:rsidR="009D528C" w:rsidRDefault="009D528C" w:rsidP="009D528C">
      <w:pPr>
        <w:pStyle w:val="Heading3"/>
      </w:pPr>
      <w:r>
        <w:t>5.2.3 Database Creation</w:t>
      </w:r>
    </w:p>
    <w:p w14:paraId="747BFDF6" w14:textId="37E4009A" w:rsidR="009D528C" w:rsidRPr="009D528C" w:rsidRDefault="009D528C" w:rsidP="009D528C">
      <w:r>
        <w:t xml:space="preserve">Creating a MongoDB database takes only a few steps, using MongoDB Atlas. </w:t>
      </w:r>
      <w:r w:rsidR="00DE44B8">
        <w:t xml:space="preserve">This is a fully-managed cloud database which allows you to deploy, run and scale MongoDB in the cloud </w:t>
      </w:r>
      <w:r w:rsidR="00DE44B8">
        <w:fldChar w:fldCharType="begin"/>
      </w:r>
      <w:r w:rsidR="00DE44B8">
        <w:instrText xml:space="preserve"> ADDIN ZOTERO_ITEM CSL_CITATION {"citationID":"ZoHIcQY5","properties":{"formattedCitation":"(MongoDB, no date)","plainCitation":"(MongoDB, no date)","noteIndex":0},"citationItems":[{"id":193,"uris":["http://zotero.org/users/local/Ei0Zp2t7/items/KDUBLZQB"],"itemData":{"id":193,"type":"webpage","title":"MongoDB Atlas Tutorial | MongoDB","URL":"https://www.mongodb.com/basics/mongodb-atlas-tutorial","author":[{"family":"MongoDB","given":""}],"accessed":{"date-parts":[["2022",11,29]]}}}],"schema":"https://github.com/citation-style-language/schema/raw/master/csl-citation.json"} </w:instrText>
      </w:r>
      <w:r w:rsidR="00DE44B8">
        <w:fldChar w:fldCharType="separate"/>
      </w:r>
      <w:r w:rsidR="00DE44B8" w:rsidRPr="00DE44B8">
        <w:rPr>
          <w:rFonts w:ascii="Calibri" w:hAnsi="Calibri" w:cs="Calibri"/>
        </w:rPr>
        <w:t>(MongoDB, no date)</w:t>
      </w:r>
      <w:r w:rsidR="00DE44B8">
        <w:fldChar w:fldCharType="end"/>
      </w:r>
      <w:r w:rsidR="00DE44B8">
        <w:t xml:space="preserve">. </w:t>
      </w:r>
    </w:p>
    <w:p w14:paraId="6FDEEFE6" w14:textId="77777777" w:rsidR="009D528C" w:rsidRPr="00B61A0A" w:rsidRDefault="009D528C" w:rsidP="00B61A0A"/>
    <w:p w14:paraId="5566C8E7" w14:textId="11799772" w:rsidR="00B61A0A" w:rsidRPr="00B61A0A" w:rsidRDefault="00B61A0A" w:rsidP="00B61A0A">
      <w:pPr>
        <w:pStyle w:val="Heading3"/>
      </w:pPr>
      <w:r>
        <w:t>5.2.3 Back End Development</w:t>
      </w:r>
    </w:p>
    <w:p w14:paraId="74805831" w14:textId="43C7EDBD" w:rsidR="00B61A0A" w:rsidRDefault="00B61A0A" w:rsidP="00DE44B8"/>
    <w:p w14:paraId="7CD7BAC4" w14:textId="77777777" w:rsidR="00DE44B8" w:rsidRPr="00DE44B8" w:rsidRDefault="00DE44B8" w:rsidP="00DE44B8"/>
    <w:p w14:paraId="18A4E5AD" w14:textId="77777777" w:rsidR="009D528C" w:rsidRPr="009D528C" w:rsidDel="00BD7A63" w:rsidRDefault="009D528C" w:rsidP="009D528C">
      <w:pPr>
        <w:rPr>
          <w:del w:id="694" w:author=" " w:date="2022-11-14T15:54:00Z"/>
        </w:rPr>
      </w:pPr>
    </w:p>
    <w:p w14:paraId="41A4B1EA" w14:textId="77777777" w:rsidR="00442885" w:rsidRPr="007B63DE" w:rsidRDefault="00442885" w:rsidP="00B666F0">
      <w:pPr>
        <w:pStyle w:val="Caption"/>
      </w:pPr>
    </w:p>
    <w:p w14:paraId="5CBDA7D5" w14:textId="2EC2AC95" w:rsidR="00442885" w:rsidRDefault="00D34EAE" w:rsidP="00442885">
      <w:pPr>
        <w:pStyle w:val="Heading2"/>
      </w:pPr>
      <w:bookmarkStart w:id="695" w:name="_Toc120625728"/>
      <w:r>
        <w:t>5.</w:t>
      </w:r>
      <w:r w:rsidR="00B666F0">
        <w:t>3</w:t>
      </w:r>
      <w:r>
        <w:t xml:space="preserve">. </w:t>
      </w:r>
      <w:r>
        <w:tab/>
        <w:t>Conclusions</w:t>
      </w:r>
      <w:bookmarkEnd w:id="695"/>
    </w:p>
    <w:p w14:paraId="72DC83B2" w14:textId="77777777" w:rsidR="00442885" w:rsidRDefault="00442885" w:rsidP="00442885"/>
    <w:p w14:paraId="10B54465" w14:textId="77777777" w:rsidR="00442885" w:rsidRDefault="00D34EAE" w:rsidP="00442885">
      <w:pPr>
        <w:rPr>
          <w:rFonts w:asciiTheme="majorHAnsi" w:eastAsiaTheme="majorEastAsia" w:hAnsiTheme="majorHAnsi" w:cstheme="majorBidi"/>
          <w:color w:val="2E74B5" w:themeColor="accent1" w:themeShade="BF"/>
          <w:sz w:val="32"/>
          <w:szCs w:val="32"/>
        </w:rPr>
      </w:pPr>
      <w:r>
        <w:br w:type="page"/>
      </w:r>
    </w:p>
    <w:p w14:paraId="150D8C91" w14:textId="77777777" w:rsidR="009B697E" w:rsidRDefault="00D34EAE" w:rsidP="009B697E">
      <w:pPr>
        <w:pStyle w:val="Heading1"/>
      </w:pPr>
      <w:bookmarkStart w:id="696" w:name="_Toc120625729"/>
      <w:r>
        <w:lastRenderedPageBreak/>
        <w:t xml:space="preserve">6. </w:t>
      </w:r>
      <w:r w:rsidR="00604B8B">
        <w:t>Issues</w:t>
      </w:r>
      <w:r>
        <w:t xml:space="preserve"> and Future Work</w:t>
      </w:r>
      <w:bookmarkEnd w:id="696"/>
    </w:p>
    <w:p w14:paraId="43D66128" w14:textId="77777777" w:rsidR="00F77FE7" w:rsidRDefault="00F77FE7" w:rsidP="00F77FE7"/>
    <w:p w14:paraId="125A0424" w14:textId="77777777" w:rsidR="009B697E" w:rsidRDefault="00D34EAE" w:rsidP="009B697E">
      <w:pPr>
        <w:pStyle w:val="Heading2"/>
      </w:pPr>
      <w:bookmarkStart w:id="697" w:name="_Toc120625730"/>
      <w:r>
        <w:t xml:space="preserve">6.1. </w:t>
      </w:r>
      <w:r w:rsidR="00442885">
        <w:tab/>
      </w:r>
      <w:r>
        <w:t>Introduction</w:t>
      </w:r>
      <w:bookmarkEnd w:id="697"/>
    </w:p>
    <w:p w14:paraId="225D8CEE" w14:textId="77777777" w:rsidR="007B63DE" w:rsidRPr="007B63DE" w:rsidRDefault="007B63DE" w:rsidP="007B63DE"/>
    <w:p w14:paraId="79F4549C" w14:textId="45605FA0" w:rsidR="009B697E" w:rsidRDefault="00D34EAE" w:rsidP="009B697E">
      <w:pPr>
        <w:pStyle w:val="Heading2"/>
        <w:rPr>
          <w:ins w:id="698" w:author=" " w:date="2022-11-14T13:31:00Z"/>
        </w:rPr>
      </w:pPr>
      <w:bookmarkStart w:id="699" w:name="_Toc120625731"/>
      <w:r>
        <w:t xml:space="preserve">6.2. </w:t>
      </w:r>
      <w:r w:rsidR="00442885">
        <w:tab/>
      </w:r>
      <w:r w:rsidR="00604B8B">
        <w:t>Issues and Risks</w:t>
      </w:r>
      <w:bookmarkEnd w:id="699"/>
    </w:p>
    <w:p w14:paraId="591B26D8" w14:textId="77777777" w:rsidR="00207BF0" w:rsidRDefault="00207BF0" w:rsidP="00207BF0">
      <w:pPr>
        <w:pStyle w:val="Heading3"/>
      </w:pPr>
    </w:p>
    <w:p w14:paraId="2D3ACB1C" w14:textId="47E28BD4" w:rsidR="00207BF0" w:rsidRDefault="00207BF0" w:rsidP="00207BF0">
      <w:pPr>
        <w:pStyle w:val="Heading3"/>
      </w:pPr>
      <w:bookmarkStart w:id="700" w:name="_Toc120625732"/>
      <w:r>
        <w:t>6.2.1 Time Constraints</w:t>
      </w:r>
      <w:bookmarkEnd w:id="700"/>
    </w:p>
    <w:p w14:paraId="438EBA01" w14:textId="26A38FDD" w:rsidR="00207BF0" w:rsidRDefault="00207BF0" w:rsidP="00207BF0">
      <w:r>
        <w:t xml:space="preserve">This project is due to be completed at the end of March, and there remains a large chunk of research, development, testing and presentation preparation to be completed. Ensuring to stick to the project plan defined in </w:t>
      </w:r>
      <w:r w:rsidR="00652E87">
        <w:t xml:space="preserve">Figures 26 and 27 </w:t>
      </w:r>
      <w:r>
        <w:t xml:space="preserve">is essential to meeting this deadline. Effective time management is key to meeting deadlines, which can be achieved </w:t>
      </w:r>
      <w:proofErr w:type="gramStart"/>
      <w:r>
        <w:t>through the use of</w:t>
      </w:r>
      <w:proofErr w:type="gramEnd"/>
      <w:r>
        <w:t xml:space="preserve"> daily routines, and prioritizing tasks efficiently. This will aid in ensuring the projects successful outcome.</w:t>
      </w:r>
    </w:p>
    <w:p w14:paraId="5582811E" w14:textId="77777777" w:rsidR="00207BF0" w:rsidRDefault="00207BF0" w:rsidP="00207BF0"/>
    <w:p w14:paraId="0AA0440D" w14:textId="0F904FB5" w:rsidR="00207BF0" w:rsidRDefault="00207BF0" w:rsidP="00207BF0">
      <w:pPr>
        <w:pStyle w:val="Heading3"/>
      </w:pPr>
      <w:bookmarkStart w:id="701" w:name="_Toc120625733"/>
      <w:r>
        <w:t>6.2.2 Implementation of File Uploads</w:t>
      </w:r>
      <w:bookmarkEnd w:id="701"/>
    </w:p>
    <w:p w14:paraId="415F6CA2" w14:textId="77777777" w:rsidR="00207BF0" w:rsidRPr="009D49D6" w:rsidRDefault="00207BF0" w:rsidP="00207BF0">
      <w:r>
        <w:t>Uploading content is a key feature of the eLearning web app, and something which I had not had previous experience with. Often areas which are unknown cause more stress or anxious feelings, and can often lead to avoiding the task, only to have to tackle it later in the cycle, likely in a higher stress period. To avoid this, the implementation of the feature began in the prototype development. This allowed for plenty of time to overcome the challenges faces with the development of this feature.</w:t>
      </w:r>
    </w:p>
    <w:p w14:paraId="04D74864" w14:textId="77777777" w:rsidR="00207BF0" w:rsidRDefault="00207BF0" w:rsidP="00207BF0"/>
    <w:p w14:paraId="5200C705" w14:textId="14BFD6C7" w:rsidR="00207BF0" w:rsidRDefault="00207BF0" w:rsidP="00207BF0">
      <w:pPr>
        <w:pStyle w:val="Heading3"/>
      </w:pPr>
      <w:bookmarkStart w:id="702" w:name="_Toc120625734"/>
      <w:r>
        <w:t>6.2.3 Architecture Development</w:t>
      </w:r>
      <w:bookmarkEnd w:id="702"/>
    </w:p>
    <w:p w14:paraId="02DFE87B" w14:textId="77777777" w:rsidR="00207BF0" w:rsidRDefault="00207BF0" w:rsidP="00207BF0">
      <w:r>
        <w:t>Implementing the architecture was challenging during the beginning of the prototype development. Integrating the ReactJS front end, Nodejs middleware and MongoDB backend took some time. As I had previously worked with React and Node, I jumped straight into implementation, however quickly realized a deeper understanding of the technologies was required. Through research into the implementation of each of the technologies, a seamless integration of them was achieved.</w:t>
      </w:r>
    </w:p>
    <w:p w14:paraId="62E66C1B" w14:textId="77777777" w:rsidR="00207BF0" w:rsidRDefault="00207BF0" w:rsidP="00207BF0"/>
    <w:p w14:paraId="3CCE3535" w14:textId="5EACF199" w:rsidR="00207BF0" w:rsidRDefault="00207BF0" w:rsidP="00207BF0">
      <w:pPr>
        <w:pStyle w:val="Heading3"/>
      </w:pPr>
      <w:bookmarkStart w:id="703" w:name="_Toc120625735"/>
      <w:r>
        <w:t>6.2.4 Performance Risks</w:t>
      </w:r>
      <w:bookmarkEnd w:id="703"/>
    </w:p>
    <w:p w14:paraId="4DDC043A" w14:textId="6C778116" w:rsidR="00207BF0" w:rsidRPr="002155DD" w:rsidRDefault="00207BF0" w:rsidP="00207BF0">
      <w:r>
        <w:t xml:space="preserve">There are many areas which could results in performance risks in the application. An increase in the data stored in the database could result in a decrease in database performance. To alleviate this risk, </w:t>
      </w:r>
      <w:r w:rsidR="00652E87">
        <w:t>implementing</w:t>
      </w:r>
      <w:commentRangeStart w:id="704"/>
      <w:r>
        <w:t xml:space="preserve"> a schema design </w:t>
      </w:r>
      <w:commentRangeEnd w:id="704"/>
      <w:r w:rsidR="00ED225F">
        <w:rPr>
          <w:rStyle w:val="CommentReference"/>
        </w:rPr>
        <w:commentReference w:id="704"/>
      </w:r>
      <w:r w:rsidR="00652E87">
        <w:t>using</w:t>
      </w:r>
      <w:r>
        <w:t xml:space="preserve"> MongoDB best practices is important. The implementation of other features of the application also potentially </w:t>
      </w:r>
      <w:proofErr w:type="gramStart"/>
      <w:r>
        <w:t>cause</w:t>
      </w:r>
      <w:proofErr w:type="gramEnd"/>
      <w:r>
        <w:t xml:space="preserve"> performance risk, therefore monitoring the performance of the application during the development cycle is essential.</w:t>
      </w:r>
    </w:p>
    <w:p w14:paraId="2D5ECFD2" w14:textId="77777777" w:rsidR="007B63DE" w:rsidRDefault="007B63DE" w:rsidP="009B697E">
      <w:pPr>
        <w:pStyle w:val="Heading2"/>
      </w:pPr>
    </w:p>
    <w:p w14:paraId="29577B8A" w14:textId="2BBD7265" w:rsidR="00536DA2" w:rsidRDefault="00D34EAE" w:rsidP="009B697E">
      <w:pPr>
        <w:pStyle w:val="Heading2"/>
      </w:pPr>
      <w:bookmarkStart w:id="705" w:name="_Toc120625736"/>
      <w:r>
        <w:t xml:space="preserve">6.3. </w:t>
      </w:r>
      <w:r w:rsidR="00442885">
        <w:tab/>
      </w:r>
      <w:r w:rsidR="00604B8B">
        <w:t>Plans and Future Work</w:t>
      </w:r>
      <w:bookmarkEnd w:id="705"/>
    </w:p>
    <w:p w14:paraId="1DDA512E" w14:textId="77777777" w:rsidR="00207BF0" w:rsidRPr="00207BF0" w:rsidRDefault="00207BF0" w:rsidP="00207BF0">
      <w:pPr>
        <w:rPr>
          <w:ins w:id="706" w:author=" " w:date="2022-11-14T13:32:00Z"/>
        </w:rPr>
      </w:pPr>
    </w:p>
    <w:p w14:paraId="6B04402B" w14:textId="77777777" w:rsidR="00207BF0" w:rsidRDefault="00207BF0" w:rsidP="00207BF0">
      <w:r>
        <w:t>During the coming months, the application will be further developed to incorporate the remaining features. The order in which each feature will be implemented is outlined below:</w:t>
      </w:r>
    </w:p>
    <w:p w14:paraId="1D1EB3C6" w14:textId="77777777" w:rsidR="00207BF0" w:rsidRDefault="00207BF0" w:rsidP="00207BF0">
      <w:pPr>
        <w:pStyle w:val="ListParagraph"/>
        <w:numPr>
          <w:ilvl w:val="0"/>
          <w:numId w:val="14"/>
        </w:numPr>
        <w:rPr>
          <w:b/>
          <w:bCs/>
        </w:rPr>
      </w:pPr>
      <w:r>
        <w:rPr>
          <w:b/>
          <w:bCs/>
        </w:rPr>
        <w:t xml:space="preserve">Register/Login system: </w:t>
      </w:r>
      <w:r>
        <w:t xml:space="preserve">This is a fundamental feature in the application, as the application is not useful without its users. This phase of development will include the development of </w:t>
      </w:r>
      <w:r>
        <w:lastRenderedPageBreak/>
        <w:t>authorization, using JWT, as well as hashing of passwords to be securely stored in the database. It will include user management features such as editing user profile and deleting the account.</w:t>
      </w:r>
    </w:p>
    <w:p w14:paraId="3DE37A09" w14:textId="77777777" w:rsidR="00207BF0" w:rsidRDefault="00207BF0" w:rsidP="00207BF0">
      <w:pPr>
        <w:pStyle w:val="ListParagraph"/>
        <w:numPr>
          <w:ilvl w:val="0"/>
          <w:numId w:val="14"/>
        </w:numPr>
        <w:rPr>
          <w:b/>
          <w:bCs/>
        </w:rPr>
      </w:pPr>
      <w:r>
        <w:rPr>
          <w:b/>
          <w:bCs/>
        </w:rPr>
        <w:t xml:space="preserve">Group creation: </w:t>
      </w:r>
      <w:r>
        <w:t>Another fundamental application feature, the groups are required to create classrooms which can be safely accessed by users. This is where all the content, quizzes, polls etc will be available, each of which will require a group that it belongs to. This development phase will include the management features of the group, such as editing the group, deleting the group and group user management.</w:t>
      </w:r>
    </w:p>
    <w:p w14:paraId="5ACD9392" w14:textId="1B700D01" w:rsidR="00207BF0" w:rsidRDefault="00207BF0" w:rsidP="00207BF0">
      <w:pPr>
        <w:pStyle w:val="ListParagraph"/>
        <w:numPr>
          <w:ilvl w:val="0"/>
          <w:numId w:val="14"/>
        </w:numPr>
        <w:rPr>
          <w:b/>
          <w:bCs/>
        </w:rPr>
      </w:pPr>
      <w:r>
        <w:rPr>
          <w:b/>
          <w:bCs/>
        </w:rPr>
        <w:t xml:space="preserve">Questions feature: </w:t>
      </w:r>
      <w:r>
        <w:t>The next feature which will be implemented will be the questions feature. This feature will be implemented next as it requires the integration of a</w:t>
      </w:r>
      <w:commentRangeStart w:id="707"/>
      <w:r>
        <w:t xml:space="preserve"> </w:t>
      </w:r>
      <w:r w:rsidR="00A5559E">
        <w:t>P</w:t>
      </w:r>
      <w:r>
        <w:t xml:space="preserve">ython </w:t>
      </w:r>
      <w:commentRangeEnd w:id="707"/>
      <w:r w:rsidR="00ED225F">
        <w:rPr>
          <w:rStyle w:val="CommentReference"/>
        </w:rPr>
        <w:commentReference w:id="707"/>
      </w:r>
      <w:r>
        <w:t>library – profanity-check, which was discussed in previous sections. As I have never integrated a python library with a web application before,</w:t>
      </w:r>
      <w:r w:rsidR="00652E87">
        <w:t xml:space="preserve"> it will be implemented earlier on in the development cycle,</w:t>
      </w:r>
      <w:r w:rsidR="00A5559E">
        <w:t xml:space="preserve"> allowing plenty of time to overcome possible issues.</w:t>
      </w:r>
      <w:r w:rsidR="00A5559E">
        <w:rPr>
          <w:b/>
          <w:bCs/>
        </w:rPr>
        <w:t xml:space="preserve"> </w:t>
      </w:r>
    </w:p>
    <w:p w14:paraId="1BA31BE3" w14:textId="7B7542CF" w:rsidR="00207BF0" w:rsidRDefault="00207BF0" w:rsidP="00207BF0">
      <w:pPr>
        <w:pStyle w:val="ListParagraph"/>
        <w:numPr>
          <w:ilvl w:val="0"/>
          <w:numId w:val="14"/>
        </w:numPr>
        <w:rPr>
          <w:b/>
          <w:bCs/>
        </w:rPr>
      </w:pPr>
      <w:r>
        <w:rPr>
          <w:b/>
          <w:bCs/>
        </w:rPr>
        <w:t xml:space="preserve">Quiz feature: </w:t>
      </w:r>
      <w:r>
        <w:t>The next feature to be developed will the quiz feature. This will include the creation of the quiz, the taking of the quiz, the correction of the quiz and the quiz results display.</w:t>
      </w:r>
    </w:p>
    <w:p w14:paraId="5B7190C1" w14:textId="77777777" w:rsidR="00207BF0" w:rsidRDefault="00207BF0" w:rsidP="00207BF0">
      <w:pPr>
        <w:pStyle w:val="ListParagraph"/>
        <w:numPr>
          <w:ilvl w:val="0"/>
          <w:numId w:val="14"/>
        </w:numPr>
        <w:rPr>
          <w:b/>
          <w:bCs/>
        </w:rPr>
      </w:pPr>
      <w:r>
        <w:rPr>
          <w:b/>
          <w:bCs/>
        </w:rPr>
        <w:t xml:space="preserve">Polling feature: </w:t>
      </w:r>
      <w:r>
        <w:t>The polling feature is placed at the stage of the development cycle for similar reasons as the quiz feature – it is an important feature but is not anticipated to be difficult to implement. This development phase will include the creation of the poll, the poll voting and the polling results display.</w:t>
      </w:r>
    </w:p>
    <w:p w14:paraId="2ECB2C48" w14:textId="5E7219F9" w:rsidR="00207BF0" w:rsidRDefault="00207BF0" w:rsidP="00207BF0">
      <w:pPr>
        <w:pStyle w:val="ListParagraph"/>
        <w:numPr>
          <w:ilvl w:val="0"/>
          <w:numId w:val="14"/>
        </w:numPr>
        <w:rPr>
          <w:b/>
          <w:bCs/>
        </w:rPr>
      </w:pPr>
      <w:r>
        <w:rPr>
          <w:b/>
          <w:bCs/>
        </w:rPr>
        <w:t xml:space="preserve">Private chat: </w:t>
      </w:r>
      <w:r>
        <w:t>The private chat feature is at a later stage of the development plan as it is not quite as essential as the other features.</w:t>
      </w:r>
    </w:p>
    <w:p w14:paraId="436E9CC6" w14:textId="77777777" w:rsidR="00207BF0" w:rsidRPr="003808D7" w:rsidRDefault="00207BF0" w:rsidP="00207BF0">
      <w:pPr>
        <w:pStyle w:val="ListParagraph"/>
        <w:numPr>
          <w:ilvl w:val="0"/>
          <w:numId w:val="14"/>
        </w:numPr>
        <w:rPr>
          <w:b/>
          <w:bCs/>
        </w:rPr>
      </w:pPr>
      <w:r>
        <w:rPr>
          <w:b/>
          <w:bCs/>
        </w:rPr>
        <w:t xml:space="preserve">Blocking users: </w:t>
      </w:r>
      <w:r>
        <w:t xml:space="preserve">The final feature to be implemented will be the blocking of users attempting to send inappropriate messages. This feature will be implemented last as while it is a good feature, it is not essential for the </w:t>
      </w:r>
      <w:commentRangeStart w:id="708"/>
      <w:r>
        <w:t>application – it is more of an add on.</w:t>
      </w:r>
      <w:commentRangeEnd w:id="708"/>
      <w:r w:rsidR="00ED225F">
        <w:rPr>
          <w:rStyle w:val="CommentReference"/>
        </w:rPr>
        <w:commentReference w:id="708"/>
      </w:r>
    </w:p>
    <w:p w14:paraId="058130E0" w14:textId="77777777" w:rsidR="00207BF0" w:rsidRPr="00493053" w:rsidRDefault="00207BF0" w:rsidP="00207BF0"/>
    <w:p w14:paraId="483CA5CA" w14:textId="77777777" w:rsidR="00207BF0" w:rsidRDefault="00207BF0" w:rsidP="00207BF0">
      <w:pPr>
        <w:rPr>
          <w:b/>
          <w:bCs/>
        </w:rPr>
      </w:pPr>
    </w:p>
    <w:p w14:paraId="59B11ADC" w14:textId="77777777" w:rsidR="00207BF0" w:rsidRDefault="00207BF0" w:rsidP="00207BF0">
      <w:r>
        <w:t>Below I will outline the key deliverables of this project:</w:t>
      </w:r>
    </w:p>
    <w:tbl>
      <w:tblPr>
        <w:tblStyle w:val="TableGrid"/>
        <w:tblW w:w="9178" w:type="dxa"/>
        <w:tblLook w:val="04A0" w:firstRow="1" w:lastRow="0" w:firstColumn="1" w:lastColumn="0" w:noHBand="0" w:noVBand="1"/>
      </w:tblPr>
      <w:tblGrid>
        <w:gridCol w:w="4589"/>
        <w:gridCol w:w="4589"/>
      </w:tblGrid>
      <w:tr w:rsidR="00207BF0" w14:paraId="4A9E9195" w14:textId="77777777" w:rsidTr="003808D7">
        <w:trPr>
          <w:trHeight w:val="451"/>
        </w:trPr>
        <w:tc>
          <w:tcPr>
            <w:tcW w:w="4589" w:type="dxa"/>
          </w:tcPr>
          <w:p w14:paraId="7A605A03" w14:textId="77777777" w:rsidR="00207BF0" w:rsidRDefault="00207BF0" w:rsidP="003808D7">
            <w:pPr>
              <w:pStyle w:val="Heading3"/>
              <w:jc w:val="center"/>
              <w:outlineLvl w:val="2"/>
            </w:pPr>
            <w:bookmarkStart w:id="709" w:name="_Toc120625737"/>
            <w:r>
              <w:t>Deliverable</w:t>
            </w:r>
            <w:bookmarkEnd w:id="709"/>
          </w:p>
        </w:tc>
        <w:tc>
          <w:tcPr>
            <w:tcW w:w="4589" w:type="dxa"/>
          </w:tcPr>
          <w:p w14:paraId="5D6A1B1A" w14:textId="77777777" w:rsidR="00207BF0" w:rsidRDefault="00207BF0" w:rsidP="003808D7">
            <w:pPr>
              <w:pStyle w:val="Heading3"/>
              <w:jc w:val="center"/>
              <w:outlineLvl w:val="2"/>
            </w:pPr>
            <w:bookmarkStart w:id="710" w:name="_Toc120625738"/>
            <w:r>
              <w:t>Date</w:t>
            </w:r>
            <w:bookmarkEnd w:id="710"/>
          </w:p>
        </w:tc>
      </w:tr>
      <w:tr w:rsidR="00207BF0" w14:paraId="6DB7D3F2" w14:textId="77777777" w:rsidTr="003808D7">
        <w:trPr>
          <w:trHeight w:val="249"/>
        </w:trPr>
        <w:tc>
          <w:tcPr>
            <w:tcW w:w="4589" w:type="dxa"/>
          </w:tcPr>
          <w:p w14:paraId="4043D280" w14:textId="77777777" w:rsidR="00207BF0" w:rsidRDefault="00207BF0" w:rsidP="003808D7">
            <w:r>
              <w:t>Finalised Project Proposal Submission</w:t>
            </w:r>
          </w:p>
        </w:tc>
        <w:tc>
          <w:tcPr>
            <w:tcW w:w="4589" w:type="dxa"/>
          </w:tcPr>
          <w:p w14:paraId="04EF5C62" w14:textId="77777777" w:rsidR="00207BF0" w:rsidRDefault="00207BF0" w:rsidP="003808D7">
            <w:r>
              <w:t>23</w:t>
            </w:r>
            <w:r w:rsidRPr="003808D7">
              <w:rPr>
                <w:vertAlign w:val="superscript"/>
              </w:rPr>
              <w:t>rd</w:t>
            </w:r>
            <w:r>
              <w:t xml:space="preserve"> October 2022</w:t>
            </w:r>
          </w:p>
        </w:tc>
      </w:tr>
      <w:tr w:rsidR="00207BF0" w14:paraId="086B240C" w14:textId="77777777" w:rsidTr="003808D7">
        <w:trPr>
          <w:trHeight w:val="244"/>
        </w:trPr>
        <w:tc>
          <w:tcPr>
            <w:tcW w:w="4589" w:type="dxa"/>
          </w:tcPr>
          <w:p w14:paraId="404ADB88" w14:textId="77777777" w:rsidR="00207BF0" w:rsidRDefault="00207BF0" w:rsidP="003808D7">
            <w:pPr>
              <w:tabs>
                <w:tab w:val="right" w:pos="4373"/>
              </w:tabs>
            </w:pPr>
            <w:r>
              <w:t>Interim Report Submission</w:t>
            </w:r>
            <w:r>
              <w:tab/>
            </w:r>
          </w:p>
        </w:tc>
        <w:tc>
          <w:tcPr>
            <w:tcW w:w="4589" w:type="dxa"/>
          </w:tcPr>
          <w:p w14:paraId="12D4CA8C" w14:textId="77777777" w:rsidR="00207BF0" w:rsidRDefault="00207BF0" w:rsidP="003808D7">
            <w:r>
              <w:t>09</w:t>
            </w:r>
            <w:r w:rsidRPr="003808D7">
              <w:rPr>
                <w:vertAlign w:val="superscript"/>
              </w:rPr>
              <w:t>th</w:t>
            </w:r>
            <w:r>
              <w:t xml:space="preserve"> December 2022</w:t>
            </w:r>
          </w:p>
        </w:tc>
      </w:tr>
      <w:tr w:rsidR="00207BF0" w14:paraId="0750229C" w14:textId="77777777" w:rsidTr="003808D7">
        <w:trPr>
          <w:trHeight w:val="244"/>
        </w:trPr>
        <w:tc>
          <w:tcPr>
            <w:tcW w:w="4589" w:type="dxa"/>
          </w:tcPr>
          <w:p w14:paraId="115282E8" w14:textId="77777777" w:rsidR="00207BF0" w:rsidRDefault="00207BF0" w:rsidP="003808D7">
            <w:pPr>
              <w:tabs>
                <w:tab w:val="right" w:pos="4373"/>
              </w:tabs>
            </w:pPr>
            <w:r>
              <w:t>Interim Prototype Submission</w:t>
            </w:r>
          </w:p>
        </w:tc>
        <w:tc>
          <w:tcPr>
            <w:tcW w:w="4589" w:type="dxa"/>
          </w:tcPr>
          <w:p w14:paraId="2574A7A5" w14:textId="77777777" w:rsidR="00207BF0" w:rsidRDefault="00207BF0" w:rsidP="003808D7">
            <w:r>
              <w:t>09</w:t>
            </w:r>
            <w:r w:rsidRPr="003808D7">
              <w:rPr>
                <w:vertAlign w:val="superscript"/>
              </w:rPr>
              <w:t>th</w:t>
            </w:r>
            <w:r>
              <w:t xml:space="preserve"> December 2022</w:t>
            </w:r>
          </w:p>
        </w:tc>
      </w:tr>
      <w:tr w:rsidR="00207BF0" w14:paraId="728CE943" w14:textId="77777777" w:rsidTr="003808D7">
        <w:trPr>
          <w:trHeight w:val="244"/>
        </w:trPr>
        <w:tc>
          <w:tcPr>
            <w:tcW w:w="4589" w:type="dxa"/>
          </w:tcPr>
          <w:p w14:paraId="284C80F5" w14:textId="77777777" w:rsidR="00207BF0" w:rsidRDefault="00207BF0" w:rsidP="003808D7">
            <w:r>
              <w:t>Interim Report Presentation</w:t>
            </w:r>
          </w:p>
        </w:tc>
        <w:tc>
          <w:tcPr>
            <w:tcW w:w="4589" w:type="dxa"/>
          </w:tcPr>
          <w:p w14:paraId="19FBF905" w14:textId="77777777" w:rsidR="00207BF0" w:rsidRDefault="00207BF0" w:rsidP="003808D7">
            <w:r>
              <w:t>TBA</w:t>
            </w:r>
          </w:p>
        </w:tc>
      </w:tr>
      <w:tr w:rsidR="00207BF0" w14:paraId="4D1C4F92" w14:textId="77777777" w:rsidTr="003808D7">
        <w:trPr>
          <w:trHeight w:val="249"/>
        </w:trPr>
        <w:tc>
          <w:tcPr>
            <w:tcW w:w="4589" w:type="dxa"/>
          </w:tcPr>
          <w:p w14:paraId="22DDB53D" w14:textId="77777777" w:rsidR="00207BF0" w:rsidRDefault="00207BF0" w:rsidP="003808D7">
            <w:r>
              <w:t>Web Application Submission</w:t>
            </w:r>
          </w:p>
        </w:tc>
        <w:tc>
          <w:tcPr>
            <w:tcW w:w="4589" w:type="dxa"/>
          </w:tcPr>
          <w:p w14:paraId="2E7EAF6A" w14:textId="77777777" w:rsidR="00207BF0" w:rsidRDefault="00207BF0" w:rsidP="003808D7">
            <w:r>
              <w:t>31</w:t>
            </w:r>
            <w:r w:rsidRPr="003808D7">
              <w:rPr>
                <w:vertAlign w:val="superscript"/>
              </w:rPr>
              <w:t>st</w:t>
            </w:r>
            <w:r>
              <w:t xml:space="preserve"> March 2022</w:t>
            </w:r>
          </w:p>
        </w:tc>
      </w:tr>
      <w:tr w:rsidR="00207BF0" w14:paraId="11F840F3" w14:textId="77777777" w:rsidTr="003808D7">
        <w:trPr>
          <w:trHeight w:val="244"/>
        </w:trPr>
        <w:tc>
          <w:tcPr>
            <w:tcW w:w="4589" w:type="dxa"/>
          </w:tcPr>
          <w:p w14:paraId="52257A9D" w14:textId="77777777" w:rsidR="00207BF0" w:rsidRDefault="00207BF0" w:rsidP="003808D7">
            <w:r>
              <w:t>Project Dissertation Submission</w:t>
            </w:r>
          </w:p>
        </w:tc>
        <w:tc>
          <w:tcPr>
            <w:tcW w:w="4589" w:type="dxa"/>
          </w:tcPr>
          <w:p w14:paraId="02DDCC6E" w14:textId="77777777" w:rsidR="00207BF0" w:rsidRDefault="00207BF0" w:rsidP="003808D7">
            <w:r>
              <w:t>31</w:t>
            </w:r>
            <w:r w:rsidRPr="003808D7">
              <w:rPr>
                <w:vertAlign w:val="superscript"/>
              </w:rPr>
              <w:t>st</w:t>
            </w:r>
            <w:r>
              <w:t xml:space="preserve"> March 2022</w:t>
            </w:r>
          </w:p>
        </w:tc>
      </w:tr>
      <w:tr w:rsidR="00207BF0" w14:paraId="4DFCD0B2" w14:textId="77777777" w:rsidTr="003808D7">
        <w:trPr>
          <w:trHeight w:val="249"/>
        </w:trPr>
        <w:tc>
          <w:tcPr>
            <w:tcW w:w="4589" w:type="dxa"/>
          </w:tcPr>
          <w:p w14:paraId="7BE06B77" w14:textId="77777777" w:rsidR="00207BF0" w:rsidRDefault="00207BF0" w:rsidP="003808D7">
            <w:r>
              <w:t>Project Demonstration and Presentation</w:t>
            </w:r>
          </w:p>
        </w:tc>
        <w:tc>
          <w:tcPr>
            <w:tcW w:w="4589" w:type="dxa"/>
          </w:tcPr>
          <w:p w14:paraId="6B87A61E" w14:textId="77777777" w:rsidR="00207BF0" w:rsidRDefault="00207BF0" w:rsidP="003808D7">
            <w:r>
              <w:t>April 2022</w:t>
            </w:r>
          </w:p>
        </w:tc>
      </w:tr>
    </w:tbl>
    <w:p w14:paraId="64B0B45D" w14:textId="25EF5E60" w:rsidR="00581126" w:rsidRPr="00581126" w:rsidRDefault="00581126">
      <w:pPr>
        <w:pPrChange w:id="711" w:author=" " w:date="2022-11-14T13:32:00Z">
          <w:pPr>
            <w:pStyle w:val="Heading2"/>
          </w:pPr>
        </w:pPrChange>
      </w:pPr>
    </w:p>
    <w:p w14:paraId="1C2B2537" w14:textId="77777777" w:rsidR="00604B8B" w:rsidRDefault="00604B8B" w:rsidP="00604B8B"/>
    <w:p w14:paraId="3E3F7EC8" w14:textId="2607EDD1" w:rsidR="00604B8B" w:rsidRDefault="00D34EAE" w:rsidP="00604B8B">
      <w:pPr>
        <w:pStyle w:val="Heading3"/>
      </w:pPr>
      <w:bookmarkStart w:id="712" w:name="_Toc120625739"/>
      <w:r>
        <w:t xml:space="preserve">6.3.1. </w:t>
      </w:r>
      <w:r w:rsidR="00442885">
        <w:tab/>
      </w:r>
      <w:r>
        <w:t>GANTT Chart</w:t>
      </w:r>
      <w:bookmarkEnd w:id="712"/>
    </w:p>
    <w:p w14:paraId="193B36C2" w14:textId="77777777" w:rsidR="00207BF0" w:rsidRPr="00207BF0" w:rsidRDefault="00207BF0" w:rsidP="00207BF0"/>
    <w:p w14:paraId="02D80F54" w14:textId="2DEC8913" w:rsidR="00207BF0" w:rsidRPr="00FE35D4" w:rsidRDefault="00207BF0" w:rsidP="00207BF0">
      <w:r>
        <w:t xml:space="preserve">The GANTT chart shown in </w:t>
      </w:r>
      <w:r w:rsidR="00B666F0">
        <w:t xml:space="preserve">figure 23 </w:t>
      </w:r>
      <w:r>
        <w:t>outlines the project plan for the lifecycle of this project. It displays the time required to be spent on each part of the cycle for the application to be successfully completed for the end of March.</w:t>
      </w:r>
    </w:p>
    <w:p w14:paraId="256BFE71" w14:textId="77777777" w:rsidR="0083736E" w:rsidRDefault="0083736E" w:rsidP="00B666F0">
      <w:pPr>
        <w:keepNext/>
        <w:rPr>
          <w:noProof/>
          <w:sz w:val="16"/>
          <w:szCs w:val="16"/>
        </w:rPr>
      </w:pPr>
    </w:p>
    <w:p w14:paraId="228525AA" w14:textId="54D90A46" w:rsidR="00B666F0" w:rsidRDefault="0083736E" w:rsidP="00B666F0">
      <w:pPr>
        <w:keepNext/>
      </w:pPr>
      <w:r>
        <w:rPr>
          <w:noProof/>
          <w:sz w:val="16"/>
          <w:szCs w:val="16"/>
        </w:rPr>
        <w:drawing>
          <wp:inline distT="0" distB="0" distL="0" distR="0" wp14:anchorId="52ABE594" wp14:editId="4C1E9663">
            <wp:extent cx="5730240" cy="4477540"/>
            <wp:effectExtent l="0" t="0" r="381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rotWithShape="1">
                    <a:blip r:embed="rId42" cstate="print">
                      <a:extLst>
                        <a:ext uri="{28A0092B-C50C-407E-A947-70E740481C1C}">
                          <a14:useLocalDpi xmlns:a14="http://schemas.microsoft.com/office/drawing/2010/main" val="0"/>
                        </a:ext>
                      </a:extLst>
                    </a:blip>
                    <a:srcRect r="44759"/>
                    <a:stretch/>
                  </pic:blipFill>
                  <pic:spPr bwMode="auto">
                    <a:xfrm>
                      <a:off x="0" y="0"/>
                      <a:ext cx="5753860" cy="4495997"/>
                    </a:xfrm>
                    <a:prstGeom prst="rect">
                      <a:avLst/>
                    </a:prstGeom>
                    <a:ln>
                      <a:noFill/>
                    </a:ln>
                    <a:extLst>
                      <a:ext uri="{53640926-AAD7-44D8-BBD7-CCE9431645EC}">
                        <a14:shadowObscured xmlns:a14="http://schemas.microsoft.com/office/drawing/2010/main"/>
                      </a:ext>
                    </a:extLst>
                  </pic:spPr>
                </pic:pic>
              </a:graphicData>
            </a:graphic>
          </wp:inline>
        </w:drawing>
      </w:r>
      <w:commentRangeStart w:id="713"/>
      <w:commentRangeEnd w:id="713"/>
      <w:r w:rsidR="00ED225F">
        <w:rPr>
          <w:rStyle w:val="CommentReference"/>
        </w:rPr>
        <w:commentReference w:id="713"/>
      </w:r>
    </w:p>
    <w:p w14:paraId="35D0CA54" w14:textId="0C8B25C5" w:rsidR="00207BF0" w:rsidRDefault="00B666F0" w:rsidP="00B666F0">
      <w:pPr>
        <w:pStyle w:val="Caption"/>
      </w:pPr>
      <w:r>
        <w:t xml:space="preserve">Figure </w:t>
      </w:r>
      <w:fldSimple w:instr=" SEQ Figure \* ARABIC ">
        <w:r w:rsidR="00022392">
          <w:rPr>
            <w:noProof/>
          </w:rPr>
          <w:t>28</w:t>
        </w:r>
      </w:fldSimple>
      <w:r>
        <w:t xml:space="preserve"> GANTT Chart</w:t>
      </w:r>
      <w:r w:rsidR="0083736E">
        <w:t xml:space="preserve"> Semester 1</w:t>
      </w:r>
    </w:p>
    <w:p w14:paraId="24EF834B" w14:textId="4C7C428F" w:rsidR="008A58DD" w:rsidRDefault="008A58DD" w:rsidP="008A58DD"/>
    <w:p w14:paraId="20729A93" w14:textId="77777777" w:rsidR="0083736E" w:rsidRDefault="0083736E" w:rsidP="0083736E">
      <w:pPr>
        <w:keepNext/>
      </w:pPr>
      <w:r>
        <w:rPr>
          <w:noProof/>
        </w:rPr>
        <w:lastRenderedPageBreak/>
        <w:drawing>
          <wp:inline distT="0" distB="0" distL="0" distR="0" wp14:anchorId="24EC9F17" wp14:editId="766BA689">
            <wp:extent cx="6057900" cy="4608195"/>
            <wp:effectExtent l="0" t="0" r="0" b="1905"/>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057900" cy="4608195"/>
                    </a:xfrm>
                    <a:prstGeom prst="rect">
                      <a:avLst/>
                    </a:prstGeom>
                  </pic:spPr>
                </pic:pic>
              </a:graphicData>
            </a:graphic>
          </wp:inline>
        </w:drawing>
      </w:r>
    </w:p>
    <w:p w14:paraId="561245AF" w14:textId="5D1947EB" w:rsidR="0083736E" w:rsidRDefault="0083736E" w:rsidP="0083736E">
      <w:pPr>
        <w:pStyle w:val="Caption"/>
      </w:pPr>
      <w:r>
        <w:t xml:space="preserve">Figure </w:t>
      </w:r>
      <w:fldSimple w:instr=" SEQ Figure \* ARABIC ">
        <w:r w:rsidR="00022392">
          <w:rPr>
            <w:noProof/>
          </w:rPr>
          <w:t>29</w:t>
        </w:r>
      </w:fldSimple>
      <w:r>
        <w:t xml:space="preserve"> GANTT Chart Semester 2</w:t>
      </w:r>
    </w:p>
    <w:p w14:paraId="138C9669" w14:textId="1327ED6C" w:rsidR="008A58DD" w:rsidRDefault="008A58DD"/>
    <w:p w14:paraId="1372FC89" w14:textId="77777777" w:rsidR="008A58DD" w:rsidRDefault="00D34EAE" w:rsidP="008A58DD">
      <w:pPr>
        <w:pStyle w:val="Heading1"/>
      </w:pPr>
      <w:bookmarkStart w:id="714" w:name="_Toc120625740"/>
      <w:r>
        <w:t>Bibliography</w:t>
      </w:r>
      <w:bookmarkEnd w:id="714"/>
    </w:p>
    <w:p w14:paraId="3D4EC4B3" w14:textId="77777777" w:rsidR="008A58DD" w:rsidRPr="008A58DD" w:rsidRDefault="008A58DD" w:rsidP="008A58DD"/>
    <w:p w14:paraId="2BDA331C" w14:textId="77777777" w:rsidR="00DE44B8" w:rsidRDefault="00D34EAE" w:rsidP="00DE44B8">
      <w:pPr>
        <w:pStyle w:val="Bibliography"/>
      </w:pPr>
      <w:r>
        <w:fldChar w:fldCharType="begin"/>
      </w:r>
      <w:r w:rsidR="00F068F8">
        <w:instrText xml:space="preserve"> ADDIN ZOTERO_BIBL {"uncited":[],"omitted":[],"custom":[]} CSL_BIBLIOGRAPHY </w:instrText>
      </w:r>
      <w:r>
        <w:fldChar w:fldCharType="separate"/>
      </w:r>
      <w:r w:rsidR="00DE44B8">
        <w:rPr>
          <w:i/>
          <w:iCs/>
        </w:rPr>
        <w:t>AngularJS: Developer Guide: Introduction</w:t>
      </w:r>
      <w:r w:rsidR="00DE44B8">
        <w:t xml:space="preserve"> (no date). Available at: https://docs.angularjs.org/guide/introduction (Accessed: 13 November 2022).</w:t>
      </w:r>
    </w:p>
    <w:p w14:paraId="6CE794D8" w14:textId="77777777" w:rsidR="00DE44B8" w:rsidRDefault="00DE44B8" w:rsidP="00DE44B8">
      <w:pPr>
        <w:pStyle w:val="Bibliography"/>
      </w:pPr>
      <w:r>
        <w:t xml:space="preserve">Chen, Y. </w:t>
      </w:r>
      <w:r>
        <w:rPr>
          <w:i/>
          <w:iCs/>
        </w:rPr>
        <w:t>et al.</w:t>
      </w:r>
      <w:r>
        <w:t xml:space="preserve"> (2012) ‘Detecting Offensive Language in Social Media to Protect Adolescent Online Safety’, in </w:t>
      </w:r>
      <w:r>
        <w:rPr>
          <w:i/>
          <w:iCs/>
        </w:rPr>
        <w:t xml:space="preserve">2012 International Conference on Privacy, Security, Risk and Trust and 2012 International </w:t>
      </w:r>
      <w:proofErr w:type="spellStart"/>
      <w:r>
        <w:rPr>
          <w:i/>
          <w:iCs/>
        </w:rPr>
        <w:t>Confernece</w:t>
      </w:r>
      <w:proofErr w:type="spellEnd"/>
      <w:r>
        <w:rPr>
          <w:i/>
          <w:iCs/>
        </w:rPr>
        <w:t xml:space="preserve"> on Social Computing</w:t>
      </w:r>
      <w:r>
        <w:t xml:space="preserve">. </w:t>
      </w:r>
      <w:r>
        <w:rPr>
          <w:i/>
          <w:iCs/>
        </w:rPr>
        <w:t xml:space="preserve">2012 International Conference on Privacy, Security, Risk and Trust and 2012 International </w:t>
      </w:r>
      <w:proofErr w:type="spellStart"/>
      <w:r>
        <w:rPr>
          <w:i/>
          <w:iCs/>
        </w:rPr>
        <w:t>Confernece</w:t>
      </w:r>
      <w:proofErr w:type="spellEnd"/>
      <w:r>
        <w:rPr>
          <w:i/>
          <w:iCs/>
        </w:rPr>
        <w:t xml:space="preserve"> on Social Computing</w:t>
      </w:r>
      <w:r>
        <w:t>, pp. 71–80. Available at: https://doi.org/10.1109/SocialCom-PASSAT.2012.55.</w:t>
      </w:r>
    </w:p>
    <w:p w14:paraId="0B461899" w14:textId="77777777" w:rsidR="00DE44B8" w:rsidRDefault="00DE44B8" w:rsidP="00DE44B8">
      <w:pPr>
        <w:pStyle w:val="Bibliography"/>
      </w:pPr>
      <w:r>
        <w:t xml:space="preserve">Chu, K.-K., Li, M.-C. and Hsia, Y.-T. (2007) ‘Not Afraid to Ask’, in </w:t>
      </w:r>
      <w:r>
        <w:rPr>
          <w:i/>
          <w:iCs/>
        </w:rPr>
        <w:t>Seventh IEEE International Conference on Advanced Learning Technologies (ICALT 2007)</w:t>
      </w:r>
      <w:r>
        <w:t xml:space="preserve">. </w:t>
      </w:r>
      <w:r>
        <w:rPr>
          <w:i/>
          <w:iCs/>
        </w:rPr>
        <w:t>Seventh IEEE International Conference on Advanced Learning Technologies (ICALT 2007)</w:t>
      </w:r>
      <w:r>
        <w:t>, pp. 600–604. Available at: https://doi.org/10.1109/ICALT.2007.194.</w:t>
      </w:r>
    </w:p>
    <w:p w14:paraId="1B2A53AA" w14:textId="77777777" w:rsidR="00DE44B8" w:rsidRDefault="00DE44B8" w:rsidP="00DE44B8">
      <w:pPr>
        <w:pStyle w:val="Bibliography"/>
      </w:pPr>
      <w:r>
        <w:t xml:space="preserve">Contributor, T. (2021) </w:t>
      </w:r>
      <w:r>
        <w:rPr>
          <w:i/>
          <w:iCs/>
        </w:rPr>
        <w:t xml:space="preserve">What is a 3-Tier Application Architecture? Definition from </w:t>
      </w:r>
      <w:proofErr w:type="spellStart"/>
      <w:r>
        <w:rPr>
          <w:i/>
          <w:iCs/>
        </w:rPr>
        <w:t>SearchSoftwareQuality</w:t>
      </w:r>
      <w:proofErr w:type="spellEnd"/>
      <w:r>
        <w:t xml:space="preserve">, </w:t>
      </w:r>
      <w:proofErr w:type="spellStart"/>
      <w:r>
        <w:rPr>
          <w:i/>
          <w:iCs/>
        </w:rPr>
        <w:t>SearchSoftwareQuality</w:t>
      </w:r>
      <w:proofErr w:type="spellEnd"/>
      <w:r>
        <w:t xml:space="preserve">. Available at: </w:t>
      </w:r>
      <w:r>
        <w:lastRenderedPageBreak/>
        <w:t>https://www.techtarget.com/searchsoftwarequality/definition/3-tier-application (Accessed: 12 November 2022).</w:t>
      </w:r>
    </w:p>
    <w:p w14:paraId="41D86F6F" w14:textId="77777777" w:rsidR="00DE44B8" w:rsidRDefault="00DE44B8" w:rsidP="00DE44B8">
      <w:pPr>
        <w:pStyle w:val="Bibliography"/>
      </w:pPr>
      <w:r>
        <w:rPr>
          <w:i/>
          <w:iCs/>
        </w:rPr>
        <w:t>Create a New React App – React</w:t>
      </w:r>
      <w:r>
        <w:t xml:space="preserve"> (no date). Available at: https://reactjs.org/docs/create-a-new-react-app.html (Accessed: 22 November 2022).</w:t>
      </w:r>
    </w:p>
    <w:p w14:paraId="2737C486" w14:textId="77777777" w:rsidR="00DE44B8" w:rsidRDefault="00DE44B8" w:rsidP="00DE44B8">
      <w:pPr>
        <w:pStyle w:val="Bibliography"/>
      </w:pPr>
      <w:r>
        <w:t>Dahlstrom, E., Brooks, D.C. and Bichsel, J. (2014) ‘The Current Ecosystem of Learning Management Systems in Higher Education: Student, Faculty, and IT Perspectives’, p. 27.</w:t>
      </w:r>
    </w:p>
    <w:p w14:paraId="217B224C" w14:textId="77777777" w:rsidR="00DE44B8" w:rsidRDefault="00DE44B8" w:rsidP="00DE44B8">
      <w:pPr>
        <w:pStyle w:val="Bibliography"/>
      </w:pPr>
      <w:r>
        <w:t xml:space="preserve">Dillon, D.J.T. (2010) ‘A Norm against Student Questions’, </w:t>
      </w:r>
      <w:r>
        <w:rPr>
          <w:i/>
          <w:iCs/>
        </w:rPr>
        <w:t xml:space="preserve">The Clearing House: A Journal of Educational Strategies, </w:t>
      </w:r>
      <w:proofErr w:type="gramStart"/>
      <w:r>
        <w:rPr>
          <w:i/>
          <w:iCs/>
        </w:rPr>
        <w:t>Issues</w:t>
      </w:r>
      <w:proofErr w:type="gramEnd"/>
      <w:r>
        <w:rPr>
          <w:i/>
          <w:iCs/>
        </w:rPr>
        <w:t xml:space="preserve"> and Ideas</w:t>
      </w:r>
      <w:r>
        <w:t xml:space="preserve"> [Preprint]. Available at: https://www.tandfonline.com/doi/abs/10.1080/00098655.1981.10113676 (Accessed: 23 October 2022).</w:t>
      </w:r>
    </w:p>
    <w:p w14:paraId="0BDF7A61" w14:textId="77777777" w:rsidR="00DE44B8" w:rsidRDefault="00DE44B8" w:rsidP="00DE44B8">
      <w:pPr>
        <w:pStyle w:val="Bibliography"/>
      </w:pPr>
      <w:r>
        <w:rPr>
          <w:i/>
          <w:iCs/>
        </w:rPr>
        <w:t>Feature Guide for the Blackboard App</w:t>
      </w:r>
      <w:r>
        <w:t xml:space="preserve"> (no date). Available at: https://help.blackboard.com/Blackboard_App/Feature_Guide (Accessed: 4 November 2022).</w:t>
      </w:r>
    </w:p>
    <w:p w14:paraId="17669AA1" w14:textId="77777777" w:rsidR="00DE44B8" w:rsidRDefault="00DE44B8" w:rsidP="00DE44B8">
      <w:pPr>
        <w:pStyle w:val="Bibliography"/>
      </w:pPr>
      <w:r>
        <w:rPr>
          <w:i/>
          <w:iCs/>
        </w:rPr>
        <w:t xml:space="preserve">Features - </w:t>
      </w:r>
      <w:proofErr w:type="spellStart"/>
      <w:r>
        <w:rPr>
          <w:i/>
          <w:iCs/>
        </w:rPr>
        <w:t>MoodleDocs</w:t>
      </w:r>
      <w:proofErr w:type="spellEnd"/>
      <w:r>
        <w:t xml:space="preserve"> (no date). Available at: https://docs.moodle.org/311/en/Features (Accessed: 4 November 2022).</w:t>
      </w:r>
    </w:p>
    <w:p w14:paraId="5646DF97" w14:textId="77777777" w:rsidR="00DE44B8" w:rsidRDefault="00DE44B8" w:rsidP="00DE44B8">
      <w:pPr>
        <w:pStyle w:val="Bibliography"/>
      </w:pPr>
      <w:r>
        <w:rPr>
          <w:i/>
          <w:iCs/>
        </w:rPr>
        <w:t>Frequently Asked Questions | Vue.js</w:t>
      </w:r>
      <w:r>
        <w:t xml:space="preserve"> (no date). Available at: https://vuejs.org/about/faq.html#who-maintains-vue (Accessed: 13 November 2022).</w:t>
      </w:r>
    </w:p>
    <w:p w14:paraId="77FC7A2B" w14:textId="77777777" w:rsidR="00DE44B8" w:rsidRDefault="00DE44B8" w:rsidP="00DE44B8">
      <w:pPr>
        <w:pStyle w:val="Bibliography"/>
      </w:pPr>
      <w:r>
        <w:t xml:space="preserve">Group, P.G.D. (2022) </w:t>
      </w:r>
      <w:r>
        <w:rPr>
          <w:i/>
          <w:iCs/>
        </w:rPr>
        <w:t>PostgreSQL</w:t>
      </w:r>
      <w:r>
        <w:t xml:space="preserve">, </w:t>
      </w:r>
      <w:r>
        <w:rPr>
          <w:i/>
          <w:iCs/>
        </w:rPr>
        <w:t>PostgreSQL</w:t>
      </w:r>
      <w:r>
        <w:t>. Available at: https://www.postgresql.org/ (Accessed: 15 November 2022).</w:t>
      </w:r>
    </w:p>
    <w:p w14:paraId="2BE7CD6A" w14:textId="77777777" w:rsidR="00DE44B8" w:rsidRDefault="00DE44B8" w:rsidP="00DE44B8">
      <w:pPr>
        <w:pStyle w:val="Bibliography"/>
      </w:pPr>
      <w:r>
        <w:t xml:space="preserve">Hamilton, T. (2020) </w:t>
      </w:r>
      <w:r>
        <w:rPr>
          <w:i/>
          <w:iCs/>
        </w:rPr>
        <w:t>What is Usability Testing? Software UX</w:t>
      </w:r>
      <w:r>
        <w:t>. Available at: https://www.guru99.com/usability-testing-tutorial.html (Accessed: 25 November 2022).</w:t>
      </w:r>
    </w:p>
    <w:p w14:paraId="76C036D8" w14:textId="77777777" w:rsidR="00DE44B8" w:rsidRDefault="00DE44B8" w:rsidP="00DE44B8">
      <w:pPr>
        <w:pStyle w:val="Bibliography"/>
      </w:pPr>
      <w:r>
        <w:t xml:space="preserve">Hamilton, T. (2022) </w:t>
      </w:r>
      <w:r>
        <w:rPr>
          <w:i/>
          <w:iCs/>
        </w:rPr>
        <w:t>Unit Testing Tutorial – What is, Types &amp; Test Example</w:t>
      </w:r>
      <w:r>
        <w:t>. Available at: https://www.guru99.com/unit-testing-guide.html (Accessed: 29 November 2022).</w:t>
      </w:r>
    </w:p>
    <w:p w14:paraId="4704E66B" w14:textId="77777777" w:rsidR="00DE44B8" w:rsidRDefault="00DE44B8" w:rsidP="00DE44B8">
      <w:pPr>
        <w:pStyle w:val="Bibliography"/>
      </w:pPr>
      <w:r>
        <w:t xml:space="preserve">Hartman, J. (2020a) </w:t>
      </w:r>
      <w:r>
        <w:rPr>
          <w:i/>
          <w:iCs/>
        </w:rPr>
        <w:t>Angular Version List &amp; History – Angular 2,4,5,6,7,8</w:t>
      </w:r>
      <w:r>
        <w:t>. Available at: https://www.guru99.com/angularjs-1-vs-2-vs-4-vs-5-difference.html (Accessed: 13 November 2022).</w:t>
      </w:r>
    </w:p>
    <w:p w14:paraId="22086AB8" w14:textId="77777777" w:rsidR="00DE44B8" w:rsidRDefault="00DE44B8" w:rsidP="00DE44B8">
      <w:pPr>
        <w:pStyle w:val="Bibliography"/>
      </w:pPr>
      <w:r>
        <w:t xml:space="preserve">Hartman, J. (2020b) </w:t>
      </w:r>
      <w:r>
        <w:rPr>
          <w:i/>
          <w:iCs/>
        </w:rPr>
        <w:t>What is Class and Object in Java OOPS? Learn with Example</w:t>
      </w:r>
      <w:r>
        <w:t>. Available at: https://www.guru99.com/java-oops-class-objects.html (Accessed: 15 November 2022).</w:t>
      </w:r>
    </w:p>
    <w:p w14:paraId="37F2D223" w14:textId="77777777" w:rsidR="00DE44B8" w:rsidRDefault="00DE44B8" w:rsidP="00DE44B8">
      <w:pPr>
        <w:pStyle w:val="Bibliography"/>
      </w:pPr>
      <w:r>
        <w:t xml:space="preserve">Heller, M. (2022) </w:t>
      </w:r>
      <w:r>
        <w:rPr>
          <w:i/>
          <w:iCs/>
        </w:rPr>
        <w:t>What is Visual Studio Code? Microsoft’s extensible code editor</w:t>
      </w:r>
      <w:r>
        <w:t xml:space="preserve">, </w:t>
      </w:r>
      <w:r>
        <w:rPr>
          <w:i/>
          <w:iCs/>
        </w:rPr>
        <w:t>InfoWorld</w:t>
      </w:r>
      <w:r>
        <w:t>. Available at: https://www.infoworld.com/article/3666488/what-is-visual-studio-code-microsofts-extensible-code-editor.html (Accessed: 8 November 2022).</w:t>
      </w:r>
    </w:p>
    <w:p w14:paraId="79745284" w14:textId="77777777" w:rsidR="00DE44B8" w:rsidRDefault="00DE44B8" w:rsidP="00DE44B8">
      <w:pPr>
        <w:pStyle w:val="Bibliography"/>
      </w:pPr>
      <w:r>
        <w:rPr>
          <w:i/>
          <w:iCs/>
        </w:rPr>
        <w:t>Hello World</w:t>
      </w:r>
      <w:r>
        <w:t xml:space="preserve"> (no date) </w:t>
      </w:r>
      <w:r>
        <w:rPr>
          <w:i/>
          <w:iCs/>
        </w:rPr>
        <w:t>GitHub Docs</w:t>
      </w:r>
      <w:r>
        <w:t>. Available at: https://ghdocs-prod.azurewebsites.net/en/get-started/quickstart/hello-world (Accessed: 8 November 2022).</w:t>
      </w:r>
    </w:p>
    <w:p w14:paraId="7E8E8EEE" w14:textId="77777777" w:rsidR="00DE44B8" w:rsidRDefault="00DE44B8" w:rsidP="00DE44B8">
      <w:pPr>
        <w:pStyle w:val="Bibliography"/>
      </w:pPr>
      <w:proofErr w:type="spellStart"/>
      <w:r>
        <w:t>Hombergs</w:t>
      </w:r>
      <w:proofErr w:type="spellEnd"/>
      <w:r>
        <w:t xml:space="preserve">, T. (2022) </w:t>
      </w:r>
      <w:r>
        <w:rPr>
          <w:i/>
          <w:iCs/>
        </w:rPr>
        <w:t>Complete Guide to Express Middleware</w:t>
      </w:r>
      <w:r>
        <w:t>. Available at: https://reflectoring.io/express-middleware/ (Accessed: 6 November 2022).</w:t>
      </w:r>
    </w:p>
    <w:p w14:paraId="3E0E3FC4" w14:textId="77777777" w:rsidR="00DE44B8" w:rsidRDefault="00DE44B8" w:rsidP="00DE44B8">
      <w:pPr>
        <w:pStyle w:val="Bibliography"/>
      </w:pPr>
      <w:proofErr w:type="spellStart"/>
      <w:r>
        <w:t>Hoorey</w:t>
      </w:r>
      <w:proofErr w:type="spellEnd"/>
      <w:r>
        <w:t xml:space="preserve">, L. and Bottorff, C. (2022) </w:t>
      </w:r>
      <w:r>
        <w:rPr>
          <w:i/>
          <w:iCs/>
        </w:rPr>
        <w:t>What is Waterfall Methodology? – Forbes Advisor</w:t>
      </w:r>
      <w:r>
        <w:t>. Available at: https://www.forbes.com/advisor/business/what-is-waterfall-methodology/ (Accessed: 9 November 2022).</w:t>
      </w:r>
    </w:p>
    <w:p w14:paraId="43B10D0E" w14:textId="77777777" w:rsidR="00DE44B8" w:rsidRDefault="00DE44B8" w:rsidP="00DE44B8">
      <w:pPr>
        <w:pStyle w:val="Bibliography"/>
      </w:pPr>
      <w:r>
        <w:lastRenderedPageBreak/>
        <w:t xml:space="preserve">Hunter, J. (2021) ‘Vue.js Declarative Rendering’, </w:t>
      </w:r>
      <w:proofErr w:type="spellStart"/>
      <w:r>
        <w:rPr>
          <w:i/>
          <w:iCs/>
        </w:rPr>
        <w:t>GeeksforGeeks</w:t>
      </w:r>
      <w:proofErr w:type="spellEnd"/>
      <w:r>
        <w:t>, 9 February. Available at: https://www.geeksforgeeks.org/vue-js-declarative-rendering/ (Accessed: 13 November 2022).</w:t>
      </w:r>
    </w:p>
    <w:p w14:paraId="7A4EBD88" w14:textId="77777777" w:rsidR="00DE44B8" w:rsidRDefault="00DE44B8" w:rsidP="00DE44B8">
      <w:pPr>
        <w:pStyle w:val="Bibliography"/>
      </w:pPr>
      <w:r>
        <w:rPr>
          <w:i/>
          <w:iCs/>
        </w:rPr>
        <w:t>Introducing JSX – React</w:t>
      </w:r>
      <w:r>
        <w:t xml:space="preserve"> (no date). Available at: https://reactjs.org/docs/introducing-jsx.html (Accessed: 6 November 2022).</w:t>
      </w:r>
    </w:p>
    <w:p w14:paraId="39C9F661" w14:textId="77777777" w:rsidR="00DE44B8" w:rsidRDefault="00DE44B8" w:rsidP="00DE44B8">
      <w:pPr>
        <w:pStyle w:val="Bibliography"/>
      </w:pPr>
      <w:r>
        <w:rPr>
          <w:i/>
          <w:iCs/>
        </w:rPr>
        <w:t>Introduction | Vue.js</w:t>
      </w:r>
      <w:r>
        <w:t xml:space="preserve"> (no date). Available at: https://vuejs.org/guide/introduction.html (Accessed: 13 November 2022).</w:t>
      </w:r>
    </w:p>
    <w:p w14:paraId="13FDB757" w14:textId="77777777" w:rsidR="00DE44B8" w:rsidRDefault="00DE44B8" w:rsidP="00DE44B8">
      <w:pPr>
        <w:pStyle w:val="Bibliography"/>
      </w:pPr>
      <w:r>
        <w:rPr>
          <w:i/>
          <w:iCs/>
        </w:rPr>
        <w:t xml:space="preserve">JIRA Scrum | Scrum Methodology - </w:t>
      </w:r>
      <w:proofErr w:type="spellStart"/>
      <w:r>
        <w:rPr>
          <w:i/>
          <w:iCs/>
        </w:rPr>
        <w:t>Javatpoint</w:t>
      </w:r>
      <w:proofErr w:type="spellEnd"/>
      <w:r>
        <w:t xml:space="preserve"> (no date) </w:t>
      </w:r>
      <w:r>
        <w:rPr>
          <w:i/>
          <w:iCs/>
        </w:rPr>
        <w:t>www.javatpoint.com</w:t>
      </w:r>
      <w:r>
        <w:t>. Available at: https://www.javatpoint.com/jira-scrum (Accessed: 9 November 2022).</w:t>
      </w:r>
    </w:p>
    <w:p w14:paraId="076F3EC1" w14:textId="77777777" w:rsidR="00DE44B8" w:rsidRDefault="00DE44B8" w:rsidP="00DE44B8">
      <w:pPr>
        <w:pStyle w:val="Bibliography"/>
      </w:pPr>
      <w:proofErr w:type="spellStart"/>
      <w:r>
        <w:t>Kaleta</w:t>
      </w:r>
      <w:proofErr w:type="spellEnd"/>
      <w:r>
        <w:t>, R. and Joosten, T. (2007) ‘Student Response Systems: A University of Wisconsin System Study of Clickers’, p. 12.</w:t>
      </w:r>
    </w:p>
    <w:p w14:paraId="51C723CA" w14:textId="77777777" w:rsidR="00DE44B8" w:rsidRDefault="00DE44B8" w:rsidP="00DE44B8">
      <w:pPr>
        <w:pStyle w:val="Bibliography"/>
      </w:pPr>
      <w:proofErr w:type="spellStart"/>
      <w:r>
        <w:t>Kneafsey</w:t>
      </w:r>
      <w:proofErr w:type="spellEnd"/>
      <w:r>
        <w:t xml:space="preserve">, S. (2015) </w:t>
      </w:r>
      <w:r>
        <w:rPr>
          <w:i/>
          <w:iCs/>
        </w:rPr>
        <w:t xml:space="preserve">A Short History </w:t>
      </w:r>
      <w:proofErr w:type="gramStart"/>
      <w:r>
        <w:rPr>
          <w:i/>
          <w:iCs/>
        </w:rPr>
        <w:t>Of</w:t>
      </w:r>
      <w:proofErr w:type="gramEnd"/>
      <w:r>
        <w:rPr>
          <w:i/>
          <w:iCs/>
        </w:rPr>
        <w:t xml:space="preserve"> Scrum</w:t>
      </w:r>
      <w:r>
        <w:t xml:space="preserve">, </w:t>
      </w:r>
      <w:r>
        <w:rPr>
          <w:i/>
          <w:iCs/>
        </w:rPr>
        <w:t>TheScrumMaster.co.uk</w:t>
      </w:r>
      <w:r>
        <w:t>. Available at: https://www.thescrummaster.co.uk/scrum/short-history-scrum/ (Accessed: 9 November 2022).</w:t>
      </w:r>
    </w:p>
    <w:p w14:paraId="5FB4E6A1" w14:textId="77777777" w:rsidR="00DE44B8" w:rsidRDefault="00DE44B8" w:rsidP="00DE44B8">
      <w:pPr>
        <w:pStyle w:val="Bibliography"/>
      </w:pPr>
      <w:proofErr w:type="spellStart"/>
      <w:r>
        <w:t>Kolade</w:t>
      </w:r>
      <w:proofErr w:type="spellEnd"/>
      <w:r>
        <w:t xml:space="preserve">, C. (2021) </w:t>
      </w:r>
      <w:r>
        <w:rPr>
          <w:i/>
          <w:iCs/>
        </w:rPr>
        <w:t>What is Go? Golang Programming Language Meaning Explained</w:t>
      </w:r>
      <w:r>
        <w:t xml:space="preserve">, </w:t>
      </w:r>
      <w:r>
        <w:rPr>
          <w:i/>
          <w:iCs/>
        </w:rPr>
        <w:t>freeCodeCamp.org</w:t>
      </w:r>
      <w:r>
        <w:t>. Available at: https://www.freecodecamp.org/news/what-is-go-programming-language/ (Accessed: 15 November 2022).</w:t>
      </w:r>
    </w:p>
    <w:p w14:paraId="3A009E0F" w14:textId="77777777" w:rsidR="00DE44B8" w:rsidRDefault="00DE44B8" w:rsidP="00DE44B8">
      <w:pPr>
        <w:pStyle w:val="Bibliography"/>
      </w:pPr>
      <w:r>
        <w:rPr>
          <w:i/>
          <w:iCs/>
        </w:rPr>
        <w:t>Learning Management Systems (LMS) &amp; Software | Blackboard</w:t>
      </w:r>
      <w:r>
        <w:t xml:space="preserve"> (no date). Available at: https://www.blackboard.com/en-eu/teaching-learning/learning-management (Accessed: 23 October 2022).</w:t>
      </w:r>
    </w:p>
    <w:p w14:paraId="44BC6AAF" w14:textId="77777777" w:rsidR="00DE44B8" w:rsidRDefault="00DE44B8" w:rsidP="00DE44B8">
      <w:pPr>
        <w:pStyle w:val="Bibliography"/>
      </w:pPr>
      <w:r>
        <w:t xml:space="preserve">Li, S. </w:t>
      </w:r>
      <w:r>
        <w:rPr>
          <w:i/>
          <w:iCs/>
        </w:rPr>
        <w:t>et al.</w:t>
      </w:r>
      <w:r>
        <w:t xml:space="preserve"> (2022) ‘E-Learning during COVID-19: perspectives and experiences of the faculty and students’, </w:t>
      </w:r>
      <w:r>
        <w:rPr>
          <w:i/>
          <w:iCs/>
        </w:rPr>
        <w:t>BMC Medical Education</w:t>
      </w:r>
      <w:r>
        <w:t>, 22(1), p. 328. Available at: https://doi.org/10.1186/s12909-022-03383-x.</w:t>
      </w:r>
    </w:p>
    <w:p w14:paraId="0B558F1F" w14:textId="77777777" w:rsidR="00DE44B8" w:rsidRDefault="00DE44B8" w:rsidP="00DE44B8">
      <w:pPr>
        <w:pStyle w:val="Bibliography"/>
      </w:pPr>
      <w:r>
        <w:t xml:space="preserve">Lynn, R. (no date) </w:t>
      </w:r>
      <w:r>
        <w:rPr>
          <w:i/>
          <w:iCs/>
        </w:rPr>
        <w:t xml:space="preserve">What is FDD in </w:t>
      </w:r>
      <w:proofErr w:type="gramStart"/>
      <w:r>
        <w:rPr>
          <w:i/>
          <w:iCs/>
        </w:rPr>
        <w:t>Agile?</w:t>
      </w:r>
      <w:r>
        <w:t>,</w:t>
      </w:r>
      <w:proofErr w:type="gramEnd"/>
      <w:r>
        <w:t xml:space="preserve"> </w:t>
      </w:r>
      <w:r>
        <w:rPr>
          <w:i/>
          <w:iCs/>
        </w:rPr>
        <w:t>Planview</w:t>
      </w:r>
      <w:r>
        <w:t>. Available at: https://www.planview.com/resources/articles/fdd-agile/ (Accessed: 12 November 2022).</w:t>
      </w:r>
    </w:p>
    <w:p w14:paraId="6C60600A" w14:textId="77777777" w:rsidR="00DE44B8" w:rsidRDefault="00DE44B8" w:rsidP="00DE44B8">
      <w:pPr>
        <w:pStyle w:val="Bibliography"/>
      </w:pPr>
      <w:r>
        <w:t xml:space="preserve">McGuire, P. (2021) </w:t>
      </w:r>
      <w:r>
        <w:rPr>
          <w:i/>
          <w:iCs/>
        </w:rPr>
        <w:t>How online learning affected secondary schooling</w:t>
      </w:r>
      <w:r>
        <w:t xml:space="preserve">, </w:t>
      </w:r>
      <w:r>
        <w:rPr>
          <w:i/>
          <w:iCs/>
        </w:rPr>
        <w:t>The Irish Times</w:t>
      </w:r>
      <w:r>
        <w:t>. Available at: https://www.irishtimes.com/news/education/how-online-learning-affected-secondary-schooling-1.4563307 (Accessed: 23 October 2022).</w:t>
      </w:r>
    </w:p>
    <w:p w14:paraId="48516049" w14:textId="77777777" w:rsidR="00DE44B8" w:rsidRDefault="00DE44B8" w:rsidP="00DE44B8">
      <w:pPr>
        <w:pStyle w:val="Bibliography"/>
      </w:pPr>
      <w:r>
        <w:t xml:space="preserve">Mirzoyan, V. (2020) </w:t>
      </w:r>
      <w:r>
        <w:rPr>
          <w:i/>
          <w:iCs/>
        </w:rPr>
        <w:t>Why should you use a feature-driven development?</w:t>
      </w:r>
      <w:r>
        <w:t xml:space="preserve"> Available at: https://aist.global/en/use-a-feature-driven-development (Accessed: 9 November 2022).</w:t>
      </w:r>
    </w:p>
    <w:p w14:paraId="74E7A5B6" w14:textId="77777777" w:rsidR="00DE44B8" w:rsidRDefault="00DE44B8" w:rsidP="00DE44B8">
      <w:pPr>
        <w:pStyle w:val="Bibliography"/>
      </w:pPr>
      <w:r>
        <w:t xml:space="preserve">MongoDB (no date) </w:t>
      </w:r>
      <w:r>
        <w:rPr>
          <w:i/>
          <w:iCs/>
        </w:rPr>
        <w:t>MongoDB Atlas Tutorial | MongoDB</w:t>
      </w:r>
      <w:r>
        <w:t>. Available at: https://www.mongodb.com/basics/mongodb-atlas-tutorial (Accessed: 29 November 2022).</w:t>
      </w:r>
    </w:p>
    <w:p w14:paraId="75CD251C" w14:textId="77777777" w:rsidR="00DE44B8" w:rsidRDefault="00DE44B8" w:rsidP="00DE44B8">
      <w:pPr>
        <w:pStyle w:val="Bibliography"/>
      </w:pPr>
      <w:r>
        <w:rPr>
          <w:i/>
          <w:iCs/>
        </w:rPr>
        <w:t>Moodle - Open-source learning platform | Moodle.org</w:t>
      </w:r>
      <w:r>
        <w:t xml:space="preserve"> (no date). Available at: https://moodle.org/ (Accessed: 23 October 2022).</w:t>
      </w:r>
    </w:p>
    <w:p w14:paraId="5A1595E3" w14:textId="77777777" w:rsidR="00DE44B8" w:rsidRDefault="00DE44B8" w:rsidP="00DE44B8">
      <w:pPr>
        <w:pStyle w:val="Bibliography"/>
      </w:pPr>
      <w:r>
        <w:rPr>
          <w:i/>
          <w:iCs/>
        </w:rPr>
        <w:t>Mount Orange School</w:t>
      </w:r>
      <w:r>
        <w:t xml:space="preserve"> (2022). Available at: https://school.moodledemo.net/ (Accessed: 12 November 2022).</w:t>
      </w:r>
    </w:p>
    <w:p w14:paraId="092402E7" w14:textId="77777777" w:rsidR="00DE44B8" w:rsidRDefault="00DE44B8" w:rsidP="00DE44B8">
      <w:pPr>
        <w:pStyle w:val="Bibliography"/>
      </w:pPr>
      <w:r>
        <w:t xml:space="preserve">Nanda, V. (2021) </w:t>
      </w:r>
      <w:r>
        <w:rPr>
          <w:i/>
          <w:iCs/>
        </w:rPr>
        <w:t>Agile Methodology and Model</w:t>
      </w:r>
      <w:r>
        <w:t>. Available at: https://www.tutorialspoint.com/agile-methodology-and-model (Accessed: 9 November 2022).</w:t>
      </w:r>
    </w:p>
    <w:p w14:paraId="45901ECD" w14:textId="77777777" w:rsidR="00DE44B8" w:rsidRDefault="00DE44B8" w:rsidP="00DE44B8">
      <w:pPr>
        <w:pStyle w:val="Bibliography"/>
      </w:pPr>
      <w:r>
        <w:lastRenderedPageBreak/>
        <w:t xml:space="preserve">Nielsen, J. (2012) </w:t>
      </w:r>
      <w:r>
        <w:rPr>
          <w:i/>
          <w:iCs/>
        </w:rPr>
        <w:t>Usability 101: Introduction to Usability</w:t>
      </w:r>
      <w:r>
        <w:t xml:space="preserve">, </w:t>
      </w:r>
      <w:r>
        <w:rPr>
          <w:i/>
          <w:iCs/>
        </w:rPr>
        <w:t>Nielsen Norman Group</w:t>
      </w:r>
      <w:r>
        <w:t>. Available at: https://www.nngroup.com/articles/usability-101-introduction-to-usability/ (Accessed: 29 November 2022).</w:t>
      </w:r>
    </w:p>
    <w:p w14:paraId="44FA71DE" w14:textId="77777777" w:rsidR="00DE44B8" w:rsidRDefault="00DE44B8" w:rsidP="00DE44B8">
      <w:pPr>
        <w:pStyle w:val="Bibliography"/>
      </w:pPr>
      <w:r>
        <w:t xml:space="preserve">Node.js (no date) </w:t>
      </w:r>
      <w:r>
        <w:rPr>
          <w:i/>
          <w:iCs/>
        </w:rPr>
        <w:t>Node.js</w:t>
      </w:r>
      <w:r>
        <w:t xml:space="preserve">, </w:t>
      </w:r>
      <w:r>
        <w:rPr>
          <w:i/>
          <w:iCs/>
        </w:rPr>
        <w:t>Node.js</w:t>
      </w:r>
      <w:r>
        <w:t>. Available at: https://nodejs.org/en/ (Accessed: 6 November 2022).</w:t>
      </w:r>
    </w:p>
    <w:p w14:paraId="56EF31DB" w14:textId="77777777" w:rsidR="00DE44B8" w:rsidRDefault="00DE44B8" w:rsidP="00DE44B8">
      <w:pPr>
        <w:pStyle w:val="Bibliography"/>
      </w:pPr>
      <w:r>
        <w:rPr>
          <w:i/>
          <w:iCs/>
        </w:rPr>
        <w:t>Node.js - Express Framework</w:t>
      </w:r>
      <w:r>
        <w:t xml:space="preserve"> (no date). Available at: https://www.tutorialspoint.com/nodejs/nodejs_express_framework.htm (Accessed: 6 November 2022).</w:t>
      </w:r>
    </w:p>
    <w:p w14:paraId="31588117" w14:textId="77777777" w:rsidR="00DE44B8" w:rsidRDefault="00DE44B8" w:rsidP="00DE44B8">
      <w:pPr>
        <w:pStyle w:val="Bibliography"/>
      </w:pPr>
      <w:r>
        <w:t xml:space="preserve">Pandey, S. (2018) ‘THREE TIER </w:t>
      </w:r>
      <w:proofErr w:type="gramStart"/>
      <w:r>
        <w:t>ARCHITECTURE :</w:t>
      </w:r>
      <w:proofErr w:type="gramEnd"/>
      <w:r>
        <w:t xml:space="preserve"> THE BEGINNING’, </w:t>
      </w:r>
      <w:proofErr w:type="spellStart"/>
      <w:r>
        <w:rPr>
          <w:i/>
          <w:iCs/>
        </w:rPr>
        <w:t>CoffeeTechAndMe</w:t>
      </w:r>
      <w:proofErr w:type="spellEnd"/>
      <w:r>
        <w:t>, 11 February. Available at: https://medium.com/coffeetechandme/three-tier-architecture-the-beginning-2d2f6063fa1e (Accessed: 12 November 2022).</w:t>
      </w:r>
    </w:p>
    <w:p w14:paraId="2B5D23BA" w14:textId="77777777" w:rsidR="00DE44B8" w:rsidRDefault="00DE44B8" w:rsidP="00DE44B8">
      <w:pPr>
        <w:pStyle w:val="Bibliography"/>
      </w:pPr>
      <w:r>
        <w:rPr>
          <w:i/>
          <w:iCs/>
        </w:rPr>
        <w:t>PHP - Introduction</w:t>
      </w:r>
      <w:r>
        <w:t xml:space="preserve"> (no date). Available at: https://www.tutorialspoint.com/php/php_introduction.htm (Accessed: 15 November 2022).</w:t>
      </w:r>
    </w:p>
    <w:p w14:paraId="2F305E47" w14:textId="77777777" w:rsidR="00DE44B8" w:rsidRDefault="00DE44B8" w:rsidP="00DE44B8">
      <w:pPr>
        <w:pStyle w:val="Bibliography"/>
      </w:pPr>
      <w:r>
        <w:rPr>
          <w:i/>
          <w:iCs/>
        </w:rPr>
        <w:t>Premium Vector | Agile development methodology. software developments sprint, develop process management and scrum sprints illustration</w:t>
      </w:r>
      <w:r>
        <w:t xml:space="preserve"> (no date) </w:t>
      </w:r>
      <w:proofErr w:type="spellStart"/>
      <w:r>
        <w:rPr>
          <w:i/>
          <w:iCs/>
        </w:rPr>
        <w:t>Freepik</w:t>
      </w:r>
      <w:proofErr w:type="spellEnd"/>
      <w:r>
        <w:t>. Available at: https://www.freepik.com/premium-vector/agile-development-methodology-software-developments-sprint-develop-process-management-scrum-sprints-illustration_8636934.htm (Accessed: 9 November 2022).</w:t>
      </w:r>
    </w:p>
    <w:p w14:paraId="6D9D9D1C" w14:textId="77777777" w:rsidR="00DE44B8" w:rsidRDefault="00DE44B8" w:rsidP="00DE44B8">
      <w:pPr>
        <w:pStyle w:val="Bibliography"/>
      </w:pPr>
      <w:r>
        <w:rPr>
          <w:i/>
          <w:iCs/>
        </w:rPr>
        <w:t>Profanity Detection and Moderation</w:t>
      </w:r>
      <w:r>
        <w:t xml:space="preserve"> (no date) </w:t>
      </w:r>
      <w:proofErr w:type="spellStart"/>
      <w:r>
        <w:rPr>
          <w:i/>
          <w:iCs/>
        </w:rPr>
        <w:t>Sightengine</w:t>
      </w:r>
      <w:proofErr w:type="spellEnd"/>
      <w:r>
        <w:t>. Available at: http://sightengine.com/docs/profanity-detection-hate-offensive-text-moderation (Accessed: 8 November 2022).</w:t>
      </w:r>
    </w:p>
    <w:p w14:paraId="52A13AC6" w14:textId="77777777" w:rsidR="00DE44B8" w:rsidRDefault="00DE44B8" w:rsidP="00DE44B8">
      <w:pPr>
        <w:pStyle w:val="Bibliography"/>
      </w:pPr>
      <w:r>
        <w:rPr>
          <w:i/>
          <w:iCs/>
        </w:rPr>
        <w:t>React – A JavaScript library for building user interfaces</w:t>
      </w:r>
      <w:r>
        <w:t xml:space="preserve"> (no date). Available at: https://reactjs.org/ (Accessed: 4 November 2022).</w:t>
      </w:r>
    </w:p>
    <w:p w14:paraId="0E58A4A9" w14:textId="77777777" w:rsidR="00DE44B8" w:rsidRDefault="00DE44B8" w:rsidP="00DE44B8">
      <w:pPr>
        <w:pStyle w:val="Bibliography"/>
      </w:pPr>
      <w:proofErr w:type="spellStart"/>
      <w:r>
        <w:t>Sacolick</w:t>
      </w:r>
      <w:proofErr w:type="spellEnd"/>
      <w:r>
        <w:t xml:space="preserve">, I. (2022) </w:t>
      </w:r>
      <w:r>
        <w:rPr>
          <w:i/>
          <w:iCs/>
        </w:rPr>
        <w:t>A brief history of the agile methodology</w:t>
      </w:r>
      <w:r>
        <w:t xml:space="preserve">, </w:t>
      </w:r>
      <w:r>
        <w:rPr>
          <w:i/>
          <w:iCs/>
        </w:rPr>
        <w:t>InfoWorld</w:t>
      </w:r>
      <w:r>
        <w:t>. Available at: https://www.infoworld.com/article/3655646/a-brief-history-of-the-agile-methodology.html (Accessed: 9 November 2022).</w:t>
      </w:r>
    </w:p>
    <w:p w14:paraId="79B19BFE" w14:textId="77777777" w:rsidR="00DE44B8" w:rsidRDefault="00DE44B8" w:rsidP="00DE44B8">
      <w:pPr>
        <w:pStyle w:val="Bibliography"/>
      </w:pPr>
      <w:r>
        <w:t xml:space="preserve">Sami, M. (2018) </w:t>
      </w:r>
      <w:r>
        <w:rPr>
          <w:i/>
          <w:iCs/>
        </w:rPr>
        <w:t>The Waterfall Model, a different perspective</w:t>
      </w:r>
      <w:r>
        <w:t>. Available at: https://melsatar.blog/2018/02/16/the-waterfall-model-a-different-perspective/ (Accessed: 9 November 2022).</w:t>
      </w:r>
    </w:p>
    <w:p w14:paraId="2DBA4CBF" w14:textId="77777777" w:rsidR="00DE44B8" w:rsidRDefault="00DE44B8" w:rsidP="00DE44B8">
      <w:pPr>
        <w:pStyle w:val="Bibliography"/>
      </w:pPr>
      <w:r>
        <w:t xml:space="preserve">Santos, J.M.D. (2021) </w:t>
      </w:r>
      <w:r>
        <w:rPr>
          <w:i/>
          <w:iCs/>
        </w:rPr>
        <w:t>Best Agile Development Methodology &amp; Principles for 2022</w:t>
      </w:r>
      <w:r>
        <w:t>. Available at: https://project-management.com/10-key-principles-of-agile-software-development/ (Accessed: 9 November 2022).</w:t>
      </w:r>
    </w:p>
    <w:p w14:paraId="5F1EFD66" w14:textId="77777777" w:rsidR="00DE44B8" w:rsidRDefault="00DE44B8" w:rsidP="00DE44B8">
      <w:pPr>
        <w:pStyle w:val="Bibliography"/>
      </w:pPr>
      <w:r>
        <w:rPr>
          <w:i/>
          <w:iCs/>
        </w:rPr>
        <w:t>SDLC - Waterfall Model</w:t>
      </w:r>
      <w:r>
        <w:t xml:space="preserve"> (no date). Available at: https://www.tutorialspoint.com/sdlc/sdlc_waterfall_model.htm (Accessed: 9 November 2022).</w:t>
      </w:r>
    </w:p>
    <w:p w14:paraId="42EC0CDE" w14:textId="77777777" w:rsidR="00DE44B8" w:rsidRDefault="00DE44B8" w:rsidP="00DE44B8">
      <w:pPr>
        <w:pStyle w:val="Bibliography"/>
      </w:pPr>
      <w:proofErr w:type="spellStart"/>
      <w:r>
        <w:t>Smallcombe</w:t>
      </w:r>
      <w:proofErr w:type="spellEnd"/>
      <w:r>
        <w:t xml:space="preserve">, M. (2022) </w:t>
      </w:r>
      <w:proofErr w:type="spellStart"/>
      <w:r>
        <w:rPr>
          <w:i/>
          <w:iCs/>
        </w:rPr>
        <w:t>Mongodb</w:t>
      </w:r>
      <w:proofErr w:type="spellEnd"/>
      <w:r>
        <w:rPr>
          <w:i/>
          <w:iCs/>
        </w:rPr>
        <w:t xml:space="preserve"> vs. </w:t>
      </w:r>
      <w:proofErr w:type="spellStart"/>
      <w:r>
        <w:rPr>
          <w:i/>
          <w:iCs/>
        </w:rPr>
        <w:t>PostgresSQL</w:t>
      </w:r>
      <w:proofErr w:type="spellEnd"/>
      <w:r>
        <w:rPr>
          <w:i/>
          <w:iCs/>
        </w:rPr>
        <w:t>: Compare Database Structure</w:t>
      </w:r>
      <w:r>
        <w:t xml:space="preserve">, </w:t>
      </w:r>
      <w:r>
        <w:rPr>
          <w:i/>
          <w:iCs/>
        </w:rPr>
        <w:t>Integrate.io</w:t>
      </w:r>
      <w:r>
        <w:t>. Available at: https://www.integrate.io/blog/mongodb-vs-postgresql/ (Accessed: 15 November 2022).</w:t>
      </w:r>
    </w:p>
    <w:p w14:paraId="74B6802E" w14:textId="77777777" w:rsidR="00DE44B8" w:rsidRDefault="00DE44B8" w:rsidP="00DE44B8">
      <w:pPr>
        <w:pStyle w:val="Bibliography"/>
      </w:pPr>
      <w:r>
        <w:rPr>
          <w:i/>
          <w:iCs/>
        </w:rPr>
        <w:t>Stack Overflow Developer Survey 2021</w:t>
      </w:r>
      <w:r>
        <w:t xml:space="preserve"> (2021) </w:t>
      </w:r>
      <w:r>
        <w:rPr>
          <w:i/>
          <w:iCs/>
        </w:rPr>
        <w:t>Stack Overflow</w:t>
      </w:r>
      <w:r>
        <w:t>. Available at: https://insights.stackoverflow.com/survey/2021/?utm_source=social-share&amp;utm_medium=social&amp;utm_campaign=dev-survey-2021 (Accessed: 4 November 2022).</w:t>
      </w:r>
    </w:p>
    <w:p w14:paraId="18605542" w14:textId="77777777" w:rsidR="00DE44B8" w:rsidRDefault="00DE44B8" w:rsidP="00DE44B8">
      <w:pPr>
        <w:pStyle w:val="Bibliography"/>
      </w:pPr>
      <w:r>
        <w:rPr>
          <w:i/>
          <w:iCs/>
        </w:rPr>
        <w:lastRenderedPageBreak/>
        <w:t xml:space="preserve">Student Response System (SRS): Information Technology - </w:t>
      </w:r>
      <w:proofErr w:type="spellStart"/>
      <w:r>
        <w:rPr>
          <w:i/>
          <w:iCs/>
        </w:rPr>
        <w:t>Northwestern</w:t>
      </w:r>
      <w:proofErr w:type="spellEnd"/>
      <w:r>
        <w:rPr>
          <w:i/>
          <w:iCs/>
        </w:rPr>
        <w:t xml:space="preserve"> University</w:t>
      </w:r>
      <w:r>
        <w:t xml:space="preserve"> (2021). Available at: https://www.it.northwestern.edu/srs/ (Accessed: 8 November 2022).</w:t>
      </w:r>
    </w:p>
    <w:p w14:paraId="42B371DC" w14:textId="77777777" w:rsidR="00DE44B8" w:rsidRDefault="00DE44B8" w:rsidP="00DE44B8">
      <w:pPr>
        <w:pStyle w:val="Bibliography"/>
      </w:pPr>
      <w:proofErr w:type="spellStart"/>
      <w:r>
        <w:t>Tarika</w:t>
      </w:r>
      <w:proofErr w:type="spellEnd"/>
      <w:r>
        <w:t xml:space="preserve">, S. (2017) ‘Unified </w:t>
      </w:r>
      <w:proofErr w:type="spellStart"/>
      <w:r>
        <w:t>Modeling</w:t>
      </w:r>
      <w:proofErr w:type="spellEnd"/>
      <w:r>
        <w:t xml:space="preserve"> Language (UML) | Sequence Diagrams’, </w:t>
      </w:r>
      <w:proofErr w:type="spellStart"/>
      <w:r>
        <w:rPr>
          <w:i/>
          <w:iCs/>
        </w:rPr>
        <w:t>GeeksforGeeks</w:t>
      </w:r>
      <w:proofErr w:type="spellEnd"/>
      <w:r>
        <w:t>, 27 October. Available at: https://www.geeksforgeeks.org/unified-modeling-language-uml-sequence-diagrams/ (Accessed: 26 November 2022).</w:t>
      </w:r>
    </w:p>
    <w:p w14:paraId="7923D731" w14:textId="77777777" w:rsidR="00DE44B8" w:rsidRDefault="00DE44B8" w:rsidP="00DE44B8">
      <w:pPr>
        <w:pStyle w:val="Bibliography"/>
      </w:pPr>
      <w:r>
        <w:rPr>
          <w:i/>
          <w:iCs/>
        </w:rPr>
        <w:t>Try Blackboard | Blackboard</w:t>
      </w:r>
      <w:r>
        <w:t xml:space="preserve"> (no date). Available at: https://www.blackboard.com/en-uk/try-blackboard (Accessed: 12 November 2022).</w:t>
      </w:r>
    </w:p>
    <w:p w14:paraId="6F035D92" w14:textId="77777777" w:rsidR="00DE44B8" w:rsidRDefault="00DE44B8" w:rsidP="00DE44B8">
      <w:pPr>
        <w:pStyle w:val="Bibliography"/>
      </w:pPr>
      <w:proofErr w:type="spellStart"/>
      <w:r>
        <w:t>Ulbig</w:t>
      </w:r>
      <w:proofErr w:type="spellEnd"/>
      <w:r>
        <w:t xml:space="preserve">, S.G. and </w:t>
      </w:r>
      <w:proofErr w:type="spellStart"/>
      <w:r>
        <w:t>Notman</w:t>
      </w:r>
      <w:proofErr w:type="spellEnd"/>
      <w:r>
        <w:t xml:space="preserve">, F. (2012) ‘Is Class Appreciation Just a Click </w:t>
      </w:r>
      <w:proofErr w:type="gramStart"/>
      <w:r>
        <w:t>Away?:</w:t>
      </w:r>
      <w:proofErr w:type="gramEnd"/>
      <w:r>
        <w:t xml:space="preserve"> Using Student Response System Technology to Enhance Shy Students’ Introductory American Government Experience’, </w:t>
      </w:r>
      <w:r>
        <w:rPr>
          <w:i/>
          <w:iCs/>
        </w:rPr>
        <w:t>Journal of Political Science Education</w:t>
      </w:r>
      <w:r>
        <w:t>, 8(4), pp. 352–371. Available at: https://doi.org/10.1080/15512169.2012.729450.</w:t>
      </w:r>
    </w:p>
    <w:p w14:paraId="6F29A418" w14:textId="77777777" w:rsidR="00DE44B8" w:rsidRDefault="00DE44B8" w:rsidP="00DE44B8">
      <w:pPr>
        <w:pStyle w:val="Bibliography"/>
      </w:pPr>
      <w:proofErr w:type="spellStart"/>
      <w:r>
        <w:rPr>
          <w:i/>
          <w:iCs/>
        </w:rPr>
        <w:t>Vevox</w:t>
      </w:r>
      <w:proofErr w:type="spellEnd"/>
      <w:r>
        <w:t xml:space="preserve"> (2022). Available at: https://vevox.app/#/ (Accessed: 12 November 2022).</w:t>
      </w:r>
    </w:p>
    <w:p w14:paraId="2B8928E0" w14:textId="77777777" w:rsidR="00DE44B8" w:rsidRDefault="00DE44B8" w:rsidP="00DE44B8">
      <w:pPr>
        <w:pStyle w:val="Bibliography"/>
      </w:pPr>
      <w:r>
        <w:t xml:space="preserve">Vijay (2015) </w:t>
      </w:r>
      <w:r>
        <w:rPr>
          <w:i/>
          <w:iCs/>
        </w:rPr>
        <w:t>White Box Testing: A Complete Guide with Techniques, Examples, &amp; Tools</w:t>
      </w:r>
      <w:r>
        <w:t xml:space="preserve">, </w:t>
      </w:r>
      <w:r>
        <w:rPr>
          <w:i/>
          <w:iCs/>
        </w:rPr>
        <w:t>Software Testing Help</w:t>
      </w:r>
      <w:r>
        <w:t>. Available at: https://www.softwaretestinghelp.com/white-box-testing-techniques-with-example/ (Accessed: 29 November 2022).</w:t>
      </w:r>
    </w:p>
    <w:p w14:paraId="47F1F277" w14:textId="77777777" w:rsidR="00DE44B8" w:rsidRDefault="00DE44B8" w:rsidP="00DE44B8">
      <w:pPr>
        <w:pStyle w:val="Bibliography"/>
      </w:pPr>
      <w:r>
        <w:rPr>
          <w:i/>
          <w:iCs/>
        </w:rPr>
        <w:t>Visual Studio Code - Code Editing. Redefined</w:t>
      </w:r>
      <w:r>
        <w:t xml:space="preserve"> (no date). Available at: https://code.visualstudio.com/ (Accessed: 8 November 2022).</w:t>
      </w:r>
    </w:p>
    <w:p w14:paraId="27EF97F3" w14:textId="77777777" w:rsidR="00DE44B8" w:rsidRDefault="00DE44B8" w:rsidP="00DE44B8">
      <w:pPr>
        <w:pStyle w:val="Bibliography"/>
      </w:pPr>
      <w:r>
        <w:t xml:space="preserve">Waugh, B. (2018) </w:t>
      </w:r>
      <w:r>
        <w:rPr>
          <w:i/>
          <w:iCs/>
        </w:rPr>
        <w:t>4 statistics on student response systems</w:t>
      </w:r>
      <w:r>
        <w:t>. Available at: https://www.vevox.com/blog/4-statistics-that-show-the-impact-of-student-response-systems (Accessed: 4 November 2022).</w:t>
      </w:r>
    </w:p>
    <w:p w14:paraId="2DA4FB27" w14:textId="77777777" w:rsidR="00DE44B8" w:rsidRDefault="00DE44B8" w:rsidP="00DE44B8">
      <w:pPr>
        <w:pStyle w:val="Bibliography"/>
      </w:pPr>
      <w:r>
        <w:rPr>
          <w:i/>
          <w:iCs/>
        </w:rPr>
        <w:t>What Is MongoDB?</w:t>
      </w:r>
      <w:r>
        <w:t xml:space="preserve"> (</w:t>
      </w:r>
      <w:proofErr w:type="gramStart"/>
      <w:r>
        <w:t>no</w:t>
      </w:r>
      <w:proofErr w:type="gramEnd"/>
      <w:r>
        <w:t xml:space="preserve"> date) </w:t>
      </w:r>
      <w:r>
        <w:rPr>
          <w:i/>
          <w:iCs/>
        </w:rPr>
        <w:t>MongoDB</w:t>
      </w:r>
      <w:r>
        <w:t>. Available at: https://www.mongodb.com/what-is-mongodb (Accessed: 6 November 2022).</w:t>
      </w:r>
    </w:p>
    <w:p w14:paraId="2D43D1A6" w14:textId="77777777" w:rsidR="00DE44B8" w:rsidRDefault="00DE44B8" w:rsidP="00DE44B8">
      <w:pPr>
        <w:pStyle w:val="Bibliography"/>
      </w:pPr>
      <w:r>
        <w:t xml:space="preserve">‘What is PHP? Uses &amp; Introduction’ (2014) </w:t>
      </w:r>
      <w:r>
        <w:rPr>
          <w:i/>
          <w:iCs/>
        </w:rPr>
        <w:t>Code Institute IE</w:t>
      </w:r>
      <w:r>
        <w:t>, 10 June. Available at: https://codeinstitute.net/ie/blog/what-is-php-programming/ (Accessed: 15 November 2022).</w:t>
      </w:r>
    </w:p>
    <w:p w14:paraId="1DCE95EA" w14:textId="77777777" w:rsidR="00DE44B8" w:rsidRDefault="00DE44B8" w:rsidP="00DE44B8">
      <w:pPr>
        <w:pStyle w:val="Bibliography"/>
      </w:pPr>
      <w:r>
        <w:t>Zhou, V. (2022) ‘profanity-check’. Available at: https://github.com/vzhou842/profanity-check (Accessed: 8 November 2022).</w:t>
      </w:r>
    </w:p>
    <w:p w14:paraId="3FE52C09" w14:textId="66BA58AF" w:rsidR="008A58DD" w:rsidRPr="008A58DD" w:rsidRDefault="00D34EAE" w:rsidP="008A58DD">
      <w:r>
        <w:fldChar w:fldCharType="end"/>
      </w:r>
    </w:p>
    <w:sectPr w:rsidR="008A58DD" w:rsidRPr="008A58DD">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Patricia O Byrne" w:date="2022-11-11T19:33:00Z" w:initials="POB">
    <w:p w14:paraId="5BCD9DE6" w14:textId="396C6362" w:rsidR="00D34EAE" w:rsidRDefault="00D34EAE">
      <w:pPr>
        <w:pStyle w:val="CommentText"/>
      </w:pPr>
      <w:r>
        <w:rPr>
          <w:rStyle w:val="CommentReference"/>
        </w:rPr>
        <w:annotationRef/>
      </w:r>
      <w:r>
        <w:t>Before you submit, make sure that everything in the Table of Contents is supposed to be there – e.g.2.5.1 probably has the wrong style implemented.</w:t>
      </w:r>
    </w:p>
  </w:comment>
  <w:comment w:id="117" w:author="Patricia O Byrne" w:date="2022-11-11T19:37:00Z" w:initials="POB">
    <w:p w14:paraId="50D79D47" w14:textId="1BDEAE1A" w:rsidR="00D34EAE" w:rsidRDefault="00D34EAE">
      <w:pPr>
        <w:pStyle w:val="CommentText"/>
      </w:pPr>
      <w:r>
        <w:rPr>
          <w:rStyle w:val="CommentReference"/>
        </w:rPr>
        <w:annotationRef/>
      </w:r>
      <w:r>
        <w:t>Most of these have dates.  Go to Google Scholar and copy and paste the name to get the date.</w:t>
      </w:r>
    </w:p>
  </w:comment>
  <w:comment w:id="146" w:author="Patricia O Byrne" w:date="2022-11-11T19:38:00Z" w:initials="POB">
    <w:p w14:paraId="35296278" w14:textId="0661A329" w:rsidR="00D34EAE" w:rsidRDefault="00D34EAE">
      <w:pPr>
        <w:pStyle w:val="CommentText"/>
      </w:pPr>
      <w:r>
        <w:rPr>
          <w:rStyle w:val="CommentReference"/>
        </w:rPr>
        <w:annotationRef/>
      </w:r>
      <w:r>
        <w:t>Check this – there must be an author and a date.</w:t>
      </w:r>
    </w:p>
  </w:comment>
  <w:comment w:id="154" w:author="Patricia O Byrne" w:date="2022-11-11T19:39:00Z" w:initials="POB">
    <w:p w14:paraId="45AC1FA9" w14:textId="68AFDC0E" w:rsidR="00D34EAE" w:rsidRDefault="00D34EAE">
      <w:pPr>
        <w:pStyle w:val="CommentText"/>
      </w:pPr>
      <w:r>
        <w:rPr>
          <w:rStyle w:val="CommentReference"/>
        </w:rPr>
        <w:annotationRef/>
      </w:r>
      <w:r>
        <w:t>Again, good point, but keep the sentences shorter, even if you need to use more.</w:t>
      </w:r>
    </w:p>
  </w:comment>
  <w:comment w:id="172" w:author="Patricia O Byrne" w:date="2022-11-29T09:18:00Z" w:initials="PO">
    <w:p w14:paraId="13A16171" w14:textId="77777777" w:rsidR="00982AE0" w:rsidRDefault="00982AE0" w:rsidP="006E60AD">
      <w:r>
        <w:rPr>
          <w:rStyle w:val="CommentReference"/>
        </w:rPr>
        <w:annotationRef/>
      </w:r>
      <w:r>
        <w:rPr>
          <w:sz w:val="20"/>
          <w:szCs w:val="20"/>
        </w:rPr>
        <w:t>Missing &lt;CR&gt;</w:t>
      </w:r>
    </w:p>
  </w:comment>
  <w:comment w:id="179" w:author="Patricia O Byrne" w:date="2022-11-29T09:19:00Z" w:initials="PO">
    <w:p w14:paraId="779E7BAA" w14:textId="77777777" w:rsidR="00982AE0" w:rsidRDefault="00982AE0" w:rsidP="00E61E87">
      <w:r>
        <w:rPr>
          <w:rStyle w:val="CommentReference"/>
        </w:rPr>
        <w:annotationRef/>
      </w:r>
      <w:r>
        <w:rPr>
          <w:sz w:val="20"/>
          <w:szCs w:val="20"/>
        </w:rPr>
        <w:t>Label, caption and cite image. Use ‘keep with next’ paragraph style.</w:t>
      </w:r>
    </w:p>
  </w:comment>
  <w:comment w:id="181" w:author="Patricia O Byrne" w:date="2022-11-11T19:45:00Z" w:initials="POB">
    <w:p w14:paraId="612F0408" w14:textId="2D1C6E7F" w:rsidR="00EF765E" w:rsidRDefault="00EF765E">
      <w:pPr>
        <w:pStyle w:val="CommentText"/>
      </w:pPr>
      <w:r>
        <w:rPr>
          <w:rStyle w:val="CommentReference"/>
        </w:rPr>
        <w:annotationRef/>
      </w:r>
      <w:r>
        <w:t>Accredit images – where did you get it? When?</w:t>
      </w:r>
    </w:p>
  </w:comment>
  <w:comment w:id="192" w:author="Patricia O Byrne" w:date="2022-11-11T19:47:00Z" w:initials="POB">
    <w:p w14:paraId="072DAFE2" w14:textId="11FEAEF6" w:rsidR="00EF765E" w:rsidRDefault="00EF765E">
      <w:pPr>
        <w:pStyle w:val="CommentText"/>
      </w:pPr>
      <w:r>
        <w:rPr>
          <w:rStyle w:val="CommentReference"/>
        </w:rPr>
        <w:annotationRef/>
      </w:r>
      <w:r>
        <w:t>A bit more investigation into the source is required here.  Check citations.</w:t>
      </w:r>
    </w:p>
  </w:comment>
  <w:comment w:id="201" w:author="Patricia O Byrne" w:date="2022-11-11T19:47:00Z" w:initials="POB">
    <w:p w14:paraId="02D8BCCA" w14:textId="712C140E" w:rsidR="00EF765E" w:rsidRDefault="00EF765E">
      <w:pPr>
        <w:pStyle w:val="CommentText"/>
      </w:pPr>
      <w:r>
        <w:rPr>
          <w:rStyle w:val="CommentReference"/>
        </w:rPr>
        <w:annotationRef/>
      </w:r>
      <w:r>
        <w:t>Use figure numbers, rather than 'below'.  The figure could move.</w:t>
      </w:r>
    </w:p>
  </w:comment>
  <w:comment w:id="219" w:author="Patricia O Byrne" w:date="2022-11-11T19:48:00Z" w:initials="POB">
    <w:p w14:paraId="40C918F7" w14:textId="187E81E2" w:rsidR="00EF765E" w:rsidRDefault="00EF765E">
      <w:pPr>
        <w:pStyle w:val="CommentText"/>
      </w:pPr>
      <w:r>
        <w:rPr>
          <w:rStyle w:val="CommentReference"/>
        </w:rPr>
        <w:annotationRef/>
      </w:r>
      <w:r>
        <w:t>Maybe 2021?</w:t>
      </w:r>
    </w:p>
  </w:comment>
  <w:comment w:id="376" w:author="Patricia O Byrne" w:date="2022-11-11T19:49:00Z" w:initials="POB">
    <w:p w14:paraId="6ACBE9A0" w14:textId="481AFE0F" w:rsidR="00EF765E" w:rsidRDefault="00EF765E">
      <w:pPr>
        <w:pStyle w:val="CommentText"/>
      </w:pPr>
      <w:r>
        <w:rPr>
          <w:rStyle w:val="CommentReference"/>
        </w:rPr>
        <w:annotationRef/>
      </w:r>
      <w:r>
        <w:t>Make sure you have spaces before (, after ) and on both sides of /</w:t>
      </w:r>
    </w:p>
  </w:comment>
  <w:comment w:id="378" w:author="Patricia O Byrne" w:date="2022-11-29T09:23:00Z" w:initials="PO">
    <w:p w14:paraId="728AD3A7" w14:textId="77777777" w:rsidR="00B45B55" w:rsidRDefault="00B45B55" w:rsidP="00573047">
      <w:r>
        <w:rPr>
          <w:rStyle w:val="CommentReference"/>
        </w:rPr>
        <w:annotationRef/>
      </w:r>
      <w:r>
        <w:rPr>
          <w:sz w:val="20"/>
          <w:szCs w:val="20"/>
        </w:rPr>
        <w:t>Check this reference - there’s usually a short bit you can use as author.</w:t>
      </w:r>
    </w:p>
  </w:comment>
  <w:comment w:id="587" w:author="D20125203 Maya O Connell" w:date="2022-11-22T12:33:00Z" w:initials="DMOC">
    <w:p w14:paraId="03FE8B87" w14:textId="061AEE5E" w:rsidR="001D0BE2" w:rsidRDefault="001D0BE2" w:rsidP="000A73C3">
      <w:pPr>
        <w:pStyle w:val="CommentText"/>
      </w:pPr>
      <w:r>
        <w:rPr>
          <w:rStyle w:val="CommentReference"/>
        </w:rPr>
        <w:annotationRef/>
      </w:r>
      <w:r>
        <w:t>Update to match updated diagrams</w:t>
      </w:r>
    </w:p>
  </w:comment>
  <w:comment w:id="593" w:author="Patricia O Byrne" w:date="2022-11-21T12:24:00Z" w:initials="PB">
    <w:p w14:paraId="747D5110" w14:textId="020AEB8E" w:rsidR="2096EBE7" w:rsidRDefault="2096EBE7">
      <w:pPr>
        <w:pStyle w:val="CommentText"/>
      </w:pPr>
      <w:r>
        <w:t>Does the student correct the quiz?</w:t>
      </w:r>
      <w:r>
        <w:rPr>
          <w:rStyle w:val="CommentReference"/>
        </w:rPr>
        <w:annotationRef/>
      </w:r>
    </w:p>
  </w:comment>
  <w:comment w:id="595" w:author="D20125203 Maya O Connell" w:date="2022-11-22T12:37:00Z" w:initials="DMOC">
    <w:p w14:paraId="6A231596" w14:textId="77777777" w:rsidR="001D0BE2" w:rsidRDefault="001D0BE2" w:rsidP="00705A11">
      <w:pPr>
        <w:pStyle w:val="CommentText"/>
      </w:pPr>
      <w:r>
        <w:rPr>
          <w:rStyle w:val="CommentReference"/>
        </w:rPr>
        <w:annotationRef/>
      </w:r>
      <w:r>
        <w:t>Update to match diagram</w:t>
      </w:r>
    </w:p>
  </w:comment>
  <w:comment w:id="596" w:author="Patricia O Byrne" w:date="2022-11-29T09:26:00Z" w:initials="PO">
    <w:p w14:paraId="52375248" w14:textId="77777777" w:rsidR="00B45B55" w:rsidRDefault="00B45B55" w:rsidP="00795771">
      <w:r>
        <w:rPr>
          <w:rStyle w:val="CommentReference"/>
        </w:rPr>
        <w:annotationRef/>
      </w:r>
      <w:r>
        <w:rPr>
          <w:sz w:val="20"/>
          <w:szCs w:val="20"/>
        </w:rPr>
        <w:t>Remove users - part of ‘Manipulate group’, rather than ‘View Users’?</w:t>
      </w:r>
    </w:p>
  </w:comment>
  <w:comment w:id="598" w:author="D20125203 Maya O Connell" w:date="2022-11-22T12:16:00Z" w:initials="DMOC">
    <w:p w14:paraId="24125709" w14:textId="1589482E" w:rsidR="00257F75" w:rsidRDefault="00257F75" w:rsidP="00374DBF">
      <w:pPr>
        <w:pStyle w:val="CommentText"/>
      </w:pPr>
      <w:r>
        <w:rPr>
          <w:rStyle w:val="CommentReference"/>
        </w:rPr>
        <w:annotationRef/>
      </w:r>
      <w:r>
        <w:t>Update to match update use case</w:t>
      </w:r>
    </w:p>
  </w:comment>
  <w:comment w:id="614" w:author="Patricia O Byrne" w:date="2022-11-29T09:27:00Z" w:initials="PO">
    <w:p w14:paraId="4EA2D611" w14:textId="77777777" w:rsidR="00B45B55" w:rsidRDefault="00B45B55" w:rsidP="00FB146F">
      <w:r>
        <w:rPr>
          <w:rStyle w:val="CommentReference"/>
        </w:rPr>
        <w:annotationRef/>
      </w:r>
      <w:r>
        <w:rPr>
          <w:sz w:val="20"/>
          <w:szCs w:val="20"/>
        </w:rPr>
        <w:t>‘Isa’ relationship between user and child / teacher?</w:t>
      </w:r>
    </w:p>
  </w:comment>
  <w:comment w:id="656" w:author="D20125203 Maya O Connell" w:date="2022-11-26T21:13:00Z" w:initials="DMOC">
    <w:p w14:paraId="7EE15AC5" w14:textId="77777777" w:rsidR="007D3F08" w:rsidRDefault="007D3F08" w:rsidP="007D3F08">
      <w:pPr>
        <w:pStyle w:val="CommentText"/>
      </w:pPr>
      <w:r>
        <w:rPr>
          <w:rStyle w:val="CommentReference"/>
        </w:rPr>
        <w:annotationRef/>
      </w:r>
      <w:r>
        <w:t>Decide whether it would be more efficient to store messages as embedded data in chat collection, or using referencing – each message would have id, message body, sender, date time. Would be more convenient for retrieval of messages, which would be required everytime u open the chat, but could be thousands of messages per chat? Unlikely because of social media application but possible?</w:t>
      </w:r>
    </w:p>
  </w:comment>
  <w:comment w:id="679" w:author="Patricia O Byrne" w:date="2022-11-29T09:29:00Z" w:initials="PO">
    <w:p w14:paraId="0BEA4E99" w14:textId="77777777" w:rsidR="00B45B55" w:rsidRDefault="00B45B55" w:rsidP="00A92AC3">
      <w:r>
        <w:rPr>
          <w:rStyle w:val="CommentReference"/>
        </w:rPr>
        <w:annotationRef/>
      </w:r>
      <w:r>
        <w:rPr>
          <w:sz w:val="20"/>
          <w:szCs w:val="20"/>
        </w:rPr>
        <w:t>Good!</w:t>
      </w:r>
    </w:p>
  </w:comment>
  <w:comment w:id="681" w:author="Patricia O Byrne" w:date="2022-11-29T09:40:00Z" w:initials="PO">
    <w:p w14:paraId="6194E1E0" w14:textId="77777777" w:rsidR="00D51885" w:rsidRDefault="00D51885" w:rsidP="00AB249A">
      <w:r>
        <w:rPr>
          <w:rStyle w:val="CommentReference"/>
        </w:rPr>
        <w:annotationRef/>
      </w:r>
      <w:r>
        <w:rPr>
          <w:sz w:val="20"/>
          <w:szCs w:val="20"/>
        </w:rPr>
        <w:t>This section is good, but goes to low level very quickly.  Put in a high level diagram or refer back to Figure 13 before you go into the lower level.  You can explain where the lower level detail fits in the higher level diagram</w:t>
      </w:r>
    </w:p>
  </w:comment>
  <w:comment w:id="682" w:author="Patricia O Byrne" w:date="2022-11-29T09:34:00Z" w:initials="PO">
    <w:p w14:paraId="019F8056" w14:textId="77777777" w:rsidR="00B170AB" w:rsidRDefault="00B170AB" w:rsidP="00B170AB">
      <w:r>
        <w:rPr>
          <w:rStyle w:val="CommentReference"/>
        </w:rPr>
        <w:annotationRef/>
      </w:r>
      <w:r>
        <w:rPr>
          <w:sz w:val="20"/>
          <w:szCs w:val="20"/>
        </w:rPr>
        <w:t>Implementing?</w:t>
      </w:r>
    </w:p>
  </w:comment>
  <w:comment w:id="684" w:author="Patricia O Byrne" w:date="2022-11-29T09:31:00Z" w:initials="PO">
    <w:p w14:paraId="4C4A44F0" w14:textId="34ECFD6D" w:rsidR="00B45B55" w:rsidRDefault="00B45B55" w:rsidP="008504E8">
      <w:r>
        <w:rPr>
          <w:rStyle w:val="CommentReference"/>
        </w:rPr>
        <w:annotationRef/>
      </w:r>
      <w:r>
        <w:rPr>
          <w:sz w:val="20"/>
          <w:szCs w:val="20"/>
        </w:rPr>
        <w:t>Studio’s</w:t>
      </w:r>
    </w:p>
  </w:comment>
  <w:comment w:id="685" w:author="Patricia O Byrne" w:date="2022-11-29T09:34:00Z" w:initials="PO">
    <w:p w14:paraId="02C30DE0" w14:textId="77777777" w:rsidR="00D51885" w:rsidRDefault="00D51885" w:rsidP="004C1C29">
      <w:r>
        <w:rPr>
          <w:rStyle w:val="CommentReference"/>
        </w:rPr>
        <w:annotationRef/>
      </w:r>
      <w:r>
        <w:rPr>
          <w:sz w:val="20"/>
          <w:szCs w:val="20"/>
        </w:rPr>
        <w:t>Enabled, rather than made easy - you did some work!</w:t>
      </w:r>
    </w:p>
  </w:comment>
  <w:comment w:id="686" w:author="Patricia O Byrne" w:date="2022-11-29T09:35:00Z" w:initials="PO">
    <w:p w14:paraId="2263288D" w14:textId="77777777" w:rsidR="00D51885" w:rsidRDefault="00D51885" w:rsidP="00314532">
      <w:r>
        <w:rPr>
          <w:rStyle w:val="CommentReference"/>
        </w:rPr>
        <w:annotationRef/>
      </w:r>
      <w:r>
        <w:rPr>
          <w:sz w:val="20"/>
          <w:szCs w:val="20"/>
        </w:rPr>
        <w:t>Capital F for Figure</w:t>
      </w:r>
    </w:p>
  </w:comment>
  <w:comment w:id="687" w:author="Patricia O Byrne" w:date="2022-11-29T09:36:00Z" w:initials="PO">
    <w:p w14:paraId="2032449D" w14:textId="77777777" w:rsidR="00D51885" w:rsidRDefault="00D51885" w:rsidP="00C213F1">
      <w:r>
        <w:rPr>
          <w:rStyle w:val="CommentReference"/>
        </w:rPr>
        <w:annotationRef/>
      </w:r>
      <w:r>
        <w:rPr>
          <w:sz w:val="20"/>
          <w:szCs w:val="20"/>
        </w:rPr>
        <w:t>Omit.  Just ‘file imports’…</w:t>
      </w:r>
    </w:p>
  </w:comment>
  <w:comment w:id="688" w:author="Patricia O Byrne" w:date="2022-11-29T09:36:00Z" w:initials="PO">
    <w:p w14:paraId="72411227" w14:textId="77777777" w:rsidR="00D51885" w:rsidRDefault="00D51885" w:rsidP="00E37398">
      <w:r>
        <w:rPr>
          <w:rStyle w:val="CommentReference"/>
        </w:rPr>
        <w:annotationRef/>
      </w:r>
      <w:r>
        <w:rPr>
          <w:sz w:val="20"/>
          <w:szCs w:val="20"/>
        </w:rPr>
        <w:t>The author</w:t>
      </w:r>
    </w:p>
  </w:comment>
  <w:comment w:id="689" w:author="D20125203 Maya O Connell" w:date="2022-11-23T20:22:00Z" w:initials="DMOC">
    <w:p w14:paraId="03A38749" w14:textId="05F6A141" w:rsidR="00580C9A" w:rsidRDefault="00580C9A" w:rsidP="009A72C7">
      <w:pPr>
        <w:pStyle w:val="CommentText"/>
      </w:pPr>
      <w:r>
        <w:rPr>
          <w:rStyle w:val="CommentReference"/>
        </w:rPr>
        <w:annotationRef/>
      </w:r>
      <w:r>
        <w:t>Review this section</w:t>
      </w:r>
    </w:p>
  </w:comment>
  <w:comment w:id="691" w:author="Patricia O Byrne" w:date="2022-11-29T09:42:00Z" w:initials="PO">
    <w:p w14:paraId="5DDD25A0" w14:textId="77777777" w:rsidR="00ED225F" w:rsidRDefault="00ED225F" w:rsidP="00E77F31">
      <w:r>
        <w:rPr>
          <w:rStyle w:val="CommentReference"/>
        </w:rPr>
        <w:annotationRef/>
      </w:r>
      <w:r>
        <w:rPr>
          <w:sz w:val="20"/>
          <w:szCs w:val="20"/>
        </w:rPr>
        <w:t>React’s</w:t>
      </w:r>
    </w:p>
  </w:comment>
  <w:comment w:id="704" w:author="Patricia O Byrne" w:date="2022-11-29T09:44:00Z" w:initials="PO">
    <w:p w14:paraId="1CC00A85" w14:textId="77777777" w:rsidR="00ED225F" w:rsidRDefault="00ED225F" w:rsidP="00651AE7">
      <w:r>
        <w:rPr>
          <w:rStyle w:val="CommentReference"/>
        </w:rPr>
        <w:annotationRef/>
      </w:r>
      <w:r>
        <w:rPr>
          <w:sz w:val="20"/>
          <w:szCs w:val="20"/>
        </w:rPr>
        <w:t>Reword</w:t>
      </w:r>
    </w:p>
  </w:comment>
  <w:comment w:id="707" w:author="Patricia O Byrne" w:date="2022-11-29T09:47:00Z" w:initials="PO">
    <w:p w14:paraId="33B151AC" w14:textId="77777777" w:rsidR="00ED225F" w:rsidRDefault="00ED225F" w:rsidP="00190320">
      <w:r>
        <w:rPr>
          <w:rStyle w:val="CommentReference"/>
        </w:rPr>
        <w:annotationRef/>
      </w:r>
      <w:r>
        <w:rPr>
          <w:sz w:val="20"/>
          <w:szCs w:val="20"/>
        </w:rPr>
        <w:t>Python - be careful to use the correct capitalisation.</w:t>
      </w:r>
    </w:p>
  </w:comment>
  <w:comment w:id="708" w:author="Patricia O Byrne" w:date="2022-11-29T09:49:00Z" w:initials="PO">
    <w:p w14:paraId="3A21E6FF" w14:textId="77777777" w:rsidR="00ED225F" w:rsidRDefault="00ED225F" w:rsidP="00D04AB0">
      <w:r>
        <w:rPr>
          <w:rStyle w:val="CommentReference"/>
        </w:rPr>
        <w:annotationRef/>
      </w:r>
      <w:r>
        <w:rPr>
          <w:sz w:val="20"/>
          <w:szCs w:val="20"/>
        </w:rPr>
        <w:t>Good</w:t>
      </w:r>
    </w:p>
  </w:comment>
  <w:comment w:id="713" w:author="Patricia O Byrne" w:date="2022-11-29T09:50:00Z" w:initials="PO">
    <w:p w14:paraId="6317DEA7" w14:textId="77777777" w:rsidR="00ED225F" w:rsidRDefault="00ED225F" w:rsidP="00AB23B3">
      <w:r>
        <w:rPr>
          <w:rStyle w:val="CommentReference"/>
        </w:rPr>
        <w:annotationRef/>
      </w:r>
      <w:r>
        <w:rPr>
          <w:sz w:val="20"/>
          <w:szCs w:val="20"/>
        </w:rPr>
        <w:t>I’m not sure if it’s possible to change it, but the axes are too small to read.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5BCD9DE6" w15:done="0"/>
  <w15:commentEx w15:paraId="50D79D47" w15:done="0"/>
  <w15:commentEx w15:paraId="35296278" w15:done="1"/>
  <w15:commentEx w15:paraId="45AC1FA9" w15:done="1"/>
  <w15:commentEx w15:paraId="13A16171" w15:done="1"/>
  <w15:commentEx w15:paraId="779E7BAA" w15:done="1"/>
  <w15:commentEx w15:paraId="612F0408" w15:done="1"/>
  <w15:commentEx w15:paraId="072DAFE2" w15:done="0"/>
  <w15:commentEx w15:paraId="02D8BCCA" w15:done="1"/>
  <w15:commentEx w15:paraId="40C918F7" w15:done="1"/>
  <w15:commentEx w15:paraId="6ACBE9A0" w15:done="1"/>
  <w15:commentEx w15:paraId="728AD3A7" w15:done="0"/>
  <w15:commentEx w15:paraId="03FE8B87" w15:done="1"/>
  <w15:commentEx w15:paraId="747D5110" w15:done="1"/>
  <w15:commentEx w15:paraId="6A231596" w15:done="1"/>
  <w15:commentEx w15:paraId="52375248" w15:done="0"/>
  <w15:commentEx w15:paraId="24125709" w15:done="1"/>
  <w15:commentEx w15:paraId="4EA2D611" w15:done="0"/>
  <w15:commentEx w15:paraId="7EE15AC5" w15:done="0"/>
  <w15:commentEx w15:paraId="0BEA4E99" w15:done="1"/>
  <w15:commentEx w15:paraId="6194E1E0" w15:done="0"/>
  <w15:commentEx w15:paraId="019F8056" w15:done="1"/>
  <w15:commentEx w15:paraId="4C4A44F0" w15:done="1"/>
  <w15:commentEx w15:paraId="02C30DE0" w15:done="1"/>
  <w15:commentEx w15:paraId="2263288D" w15:done="1"/>
  <w15:commentEx w15:paraId="2032449D" w15:done="1"/>
  <w15:commentEx w15:paraId="72411227" w15:done="1"/>
  <w15:commentEx w15:paraId="03A38749" w15:done="1"/>
  <w15:commentEx w15:paraId="5DDD25A0" w15:done="1"/>
  <w15:commentEx w15:paraId="1CC00A85" w15:done="1"/>
  <w15:commentEx w15:paraId="33B151AC" w15:done="1"/>
  <w15:commentEx w15:paraId="3A21E6FF" w15:done="1"/>
  <w15:commentEx w15:paraId="6317DEA7"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304D00" w16cex:dateUtc="2022-11-29T09:18:00Z"/>
  <w16cex:commentExtensible w16cex:durableId="27304D2A" w16cex:dateUtc="2022-11-29T09:19:00Z"/>
  <w16cex:commentExtensible w16cex:durableId="27304E0C" w16cex:dateUtc="2022-11-29T09:23:00Z"/>
  <w16cex:commentExtensible w16cex:durableId="2727401B" w16cex:dateUtc="2022-11-22T12:33:00Z"/>
  <w16cex:commentExtensible w16cex:durableId="1A1D4D11" w16cex:dateUtc="2022-11-21T12:24:00Z"/>
  <w16cex:commentExtensible w16cex:durableId="27274114" w16cex:dateUtc="2022-11-22T12:37:00Z"/>
  <w16cex:commentExtensible w16cex:durableId="27304EB8" w16cex:dateUtc="2022-11-29T09:26:00Z"/>
  <w16cex:commentExtensible w16cex:durableId="27273C0B" w16cex:dateUtc="2022-11-22T12:16:00Z"/>
  <w16cex:commentExtensible w16cex:durableId="27304F15" w16cex:dateUtc="2022-11-29T09:27:00Z"/>
  <w16cex:commentExtensible w16cex:durableId="272CFFF0" w16cex:dateUtc="2022-11-26T21:13:00Z"/>
  <w16cex:commentExtensible w16cex:durableId="27304F86" w16cex:dateUtc="2022-11-29T09:29:00Z"/>
  <w16cex:commentExtensible w16cex:durableId="2730521D" w16cex:dateUtc="2022-11-29T09:40:00Z"/>
  <w16cex:commentExtensible w16cex:durableId="2730508C" w16cex:dateUtc="2022-11-29T09:34:00Z"/>
  <w16cex:commentExtensible w16cex:durableId="27304FD7" w16cex:dateUtc="2022-11-29T09:31:00Z"/>
  <w16cex:commentExtensible w16cex:durableId="273050B0" w16cex:dateUtc="2022-11-29T09:34:00Z"/>
  <w16cex:commentExtensible w16cex:durableId="273050CE" w16cex:dateUtc="2022-11-29T09:35:00Z"/>
  <w16cex:commentExtensible w16cex:durableId="27305105" w16cex:dateUtc="2022-11-29T09:36:00Z"/>
  <w16cex:commentExtensible w16cex:durableId="2730512B" w16cex:dateUtc="2022-11-29T09:36:00Z"/>
  <w16cex:commentExtensible w16cex:durableId="2728FF79" w16cex:dateUtc="2022-11-23T20:22:00Z"/>
  <w16cex:commentExtensible w16cex:durableId="2730526F" w16cex:dateUtc="2022-11-29T09:42:00Z"/>
  <w16cex:commentExtensible w16cex:durableId="273052E4" w16cex:dateUtc="2022-11-29T09:44:00Z"/>
  <w16cex:commentExtensible w16cex:durableId="273053C2" w16cex:dateUtc="2022-11-29T09:47:00Z"/>
  <w16cex:commentExtensible w16cex:durableId="27305445" w16cex:dateUtc="2022-11-29T09:49:00Z"/>
  <w16cex:commentExtensible w16cex:durableId="2730547A" w16cex:dateUtc="2022-11-29T09:5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5BCD9DE6" w16cid:durableId="2719F7A0"/>
  <w16cid:commentId w16cid:paraId="50D79D47" w16cid:durableId="2719F7A1"/>
  <w16cid:commentId w16cid:paraId="35296278" w16cid:durableId="2719F7A2"/>
  <w16cid:commentId w16cid:paraId="45AC1FA9" w16cid:durableId="2719F7A4"/>
  <w16cid:commentId w16cid:paraId="13A16171" w16cid:durableId="27304D00"/>
  <w16cid:commentId w16cid:paraId="779E7BAA" w16cid:durableId="27304D2A"/>
  <w16cid:commentId w16cid:paraId="612F0408" w16cid:durableId="2719F7A5"/>
  <w16cid:commentId w16cid:paraId="072DAFE2" w16cid:durableId="2719F7A6"/>
  <w16cid:commentId w16cid:paraId="02D8BCCA" w16cid:durableId="2719F7A7"/>
  <w16cid:commentId w16cid:paraId="40C918F7" w16cid:durableId="2719F7A8"/>
  <w16cid:commentId w16cid:paraId="6ACBE9A0" w16cid:durableId="2719F7A9"/>
  <w16cid:commentId w16cid:paraId="728AD3A7" w16cid:durableId="27304E0C"/>
  <w16cid:commentId w16cid:paraId="03FE8B87" w16cid:durableId="2727401B"/>
  <w16cid:commentId w16cid:paraId="747D5110" w16cid:durableId="1A1D4D11"/>
  <w16cid:commentId w16cid:paraId="6A231596" w16cid:durableId="27274114"/>
  <w16cid:commentId w16cid:paraId="52375248" w16cid:durableId="27304EB8"/>
  <w16cid:commentId w16cid:paraId="24125709" w16cid:durableId="27273C0B"/>
  <w16cid:commentId w16cid:paraId="4EA2D611" w16cid:durableId="27304F15"/>
  <w16cid:commentId w16cid:paraId="7EE15AC5" w16cid:durableId="272CFFF0"/>
  <w16cid:commentId w16cid:paraId="0BEA4E99" w16cid:durableId="27304F86"/>
  <w16cid:commentId w16cid:paraId="6194E1E0" w16cid:durableId="2730521D"/>
  <w16cid:commentId w16cid:paraId="019F8056" w16cid:durableId="2730508C"/>
  <w16cid:commentId w16cid:paraId="4C4A44F0" w16cid:durableId="27304FD7"/>
  <w16cid:commentId w16cid:paraId="02C30DE0" w16cid:durableId="273050B0"/>
  <w16cid:commentId w16cid:paraId="2263288D" w16cid:durableId="273050CE"/>
  <w16cid:commentId w16cid:paraId="2032449D" w16cid:durableId="27305105"/>
  <w16cid:commentId w16cid:paraId="72411227" w16cid:durableId="2730512B"/>
  <w16cid:commentId w16cid:paraId="03A38749" w16cid:durableId="2728FF79"/>
  <w16cid:commentId w16cid:paraId="5DDD25A0" w16cid:durableId="2730526F"/>
  <w16cid:commentId w16cid:paraId="1CC00A85" w16cid:durableId="273052E4"/>
  <w16cid:commentId w16cid:paraId="33B151AC" w16cid:durableId="273053C2"/>
  <w16cid:commentId w16cid:paraId="3A21E6FF" w16cid:durableId="27305445"/>
  <w16cid:commentId w16cid:paraId="6317DEA7" w16cid:durableId="2730547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04D765" w14:textId="77777777" w:rsidR="000E37F6" w:rsidRDefault="000E37F6">
      <w:pPr>
        <w:spacing w:after="0" w:line="240" w:lineRule="auto"/>
      </w:pPr>
      <w:r>
        <w:separator/>
      </w:r>
    </w:p>
  </w:endnote>
  <w:endnote w:type="continuationSeparator" w:id="0">
    <w:p w14:paraId="57072271" w14:textId="77777777" w:rsidR="000E37F6" w:rsidRDefault="000E37F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B4A9C0" w14:textId="77777777" w:rsidR="00D34EAE" w:rsidRDefault="00D34EA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E10CD4" w14:textId="77777777" w:rsidR="00D34EAE" w:rsidRDefault="00D34EA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CF2267" w14:textId="0DBAC6DC" w:rsidR="00D34EAE" w:rsidRDefault="00D34EA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F765E">
      <w:rPr>
        <w:rStyle w:val="PageNumber"/>
        <w:noProof/>
      </w:rPr>
      <w:t>29</w:t>
    </w:r>
    <w:r>
      <w:rPr>
        <w:rStyle w:val="PageNumber"/>
      </w:rPr>
      <w:fldChar w:fldCharType="end"/>
    </w:r>
  </w:p>
  <w:p w14:paraId="4867C0DA" w14:textId="77777777" w:rsidR="00D34EAE" w:rsidRDefault="00D34EAE">
    <w:pPr>
      <w:pStyle w:val="Footer"/>
      <w:ind w:right="360"/>
      <w:jc w:val="right"/>
      <w:rPr>
        <w:rStyle w:val="PageNumber"/>
      </w:rPr>
    </w:pPr>
  </w:p>
  <w:p w14:paraId="4F5E59B7" w14:textId="77777777" w:rsidR="00D34EAE" w:rsidRDefault="00D34EAE">
    <w:pPr>
      <w:pStyle w:val="Footer"/>
      <w:ind w:right="360"/>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95F82" w14:textId="77777777" w:rsidR="000E37F6" w:rsidRDefault="000E37F6">
      <w:pPr>
        <w:spacing w:after="0" w:line="240" w:lineRule="auto"/>
      </w:pPr>
      <w:r>
        <w:separator/>
      </w:r>
    </w:p>
  </w:footnote>
  <w:footnote w:type="continuationSeparator" w:id="0">
    <w:p w14:paraId="19BF4190" w14:textId="77777777" w:rsidR="000E37F6" w:rsidRDefault="000E37F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7D69D6"/>
    <w:multiLevelType w:val="hybridMultilevel"/>
    <w:tmpl w:val="EA5A0082"/>
    <w:lvl w:ilvl="0" w:tplc="0416FCB0">
      <w:start w:val="1"/>
      <w:numFmt w:val="bullet"/>
      <w:lvlText w:val=""/>
      <w:lvlJc w:val="left"/>
      <w:pPr>
        <w:ind w:left="720" w:hanging="360"/>
      </w:pPr>
      <w:rPr>
        <w:rFonts w:ascii="Symbol" w:hAnsi="Symbol" w:hint="default"/>
      </w:rPr>
    </w:lvl>
    <w:lvl w:ilvl="1" w:tplc="A0C676C6" w:tentative="1">
      <w:start w:val="1"/>
      <w:numFmt w:val="bullet"/>
      <w:lvlText w:val="o"/>
      <w:lvlJc w:val="left"/>
      <w:pPr>
        <w:ind w:left="1440" w:hanging="360"/>
      </w:pPr>
      <w:rPr>
        <w:rFonts w:ascii="Courier New" w:hAnsi="Courier New" w:cs="Courier New" w:hint="default"/>
      </w:rPr>
    </w:lvl>
    <w:lvl w:ilvl="2" w:tplc="14DCB790" w:tentative="1">
      <w:start w:val="1"/>
      <w:numFmt w:val="bullet"/>
      <w:lvlText w:val=""/>
      <w:lvlJc w:val="left"/>
      <w:pPr>
        <w:ind w:left="2160" w:hanging="360"/>
      </w:pPr>
      <w:rPr>
        <w:rFonts w:ascii="Wingdings" w:hAnsi="Wingdings" w:hint="default"/>
      </w:rPr>
    </w:lvl>
    <w:lvl w:ilvl="3" w:tplc="BD9225D4" w:tentative="1">
      <w:start w:val="1"/>
      <w:numFmt w:val="bullet"/>
      <w:lvlText w:val=""/>
      <w:lvlJc w:val="left"/>
      <w:pPr>
        <w:ind w:left="2880" w:hanging="360"/>
      </w:pPr>
      <w:rPr>
        <w:rFonts w:ascii="Symbol" w:hAnsi="Symbol" w:hint="default"/>
      </w:rPr>
    </w:lvl>
    <w:lvl w:ilvl="4" w:tplc="9D64976E" w:tentative="1">
      <w:start w:val="1"/>
      <w:numFmt w:val="bullet"/>
      <w:lvlText w:val="o"/>
      <w:lvlJc w:val="left"/>
      <w:pPr>
        <w:ind w:left="3600" w:hanging="360"/>
      </w:pPr>
      <w:rPr>
        <w:rFonts w:ascii="Courier New" w:hAnsi="Courier New" w:cs="Courier New" w:hint="default"/>
      </w:rPr>
    </w:lvl>
    <w:lvl w:ilvl="5" w:tplc="052E1910" w:tentative="1">
      <w:start w:val="1"/>
      <w:numFmt w:val="bullet"/>
      <w:lvlText w:val=""/>
      <w:lvlJc w:val="left"/>
      <w:pPr>
        <w:ind w:left="4320" w:hanging="360"/>
      </w:pPr>
      <w:rPr>
        <w:rFonts w:ascii="Wingdings" w:hAnsi="Wingdings" w:hint="default"/>
      </w:rPr>
    </w:lvl>
    <w:lvl w:ilvl="6" w:tplc="00D8C296" w:tentative="1">
      <w:start w:val="1"/>
      <w:numFmt w:val="bullet"/>
      <w:lvlText w:val=""/>
      <w:lvlJc w:val="left"/>
      <w:pPr>
        <w:ind w:left="5040" w:hanging="360"/>
      </w:pPr>
      <w:rPr>
        <w:rFonts w:ascii="Symbol" w:hAnsi="Symbol" w:hint="default"/>
      </w:rPr>
    </w:lvl>
    <w:lvl w:ilvl="7" w:tplc="94CCCF7A" w:tentative="1">
      <w:start w:val="1"/>
      <w:numFmt w:val="bullet"/>
      <w:lvlText w:val="o"/>
      <w:lvlJc w:val="left"/>
      <w:pPr>
        <w:ind w:left="5760" w:hanging="360"/>
      </w:pPr>
      <w:rPr>
        <w:rFonts w:ascii="Courier New" w:hAnsi="Courier New" w:cs="Courier New" w:hint="default"/>
      </w:rPr>
    </w:lvl>
    <w:lvl w:ilvl="8" w:tplc="3AEA853C" w:tentative="1">
      <w:start w:val="1"/>
      <w:numFmt w:val="bullet"/>
      <w:lvlText w:val=""/>
      <w:lvlJc w:val="left"/>
      <w:pPr>
        <w:ind w:left="6480" w:hanging="360"/>
      </w:pPr>
      <w:rPr>
        <w:rFonts w:ascii="Wingdings" w:hAnsi="Wingdings" w:hint="default"/>
      </w:rPr>
    </w:lvl>
  </w:abstractNum>
  <w:abstractNum w:abstractNumId="1" w15:restartNumberingAfterBreak="0">
    <w:nsid w:val="0A3A0F6C"/>
    <w:multiLevelType w:val="hybridMultilevel"/>
    <w:tmpl w:val="F1644042"/>
    <w:lvl w:ilvl="0" w:tplc="720A59A2">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F223A66"/>
    <w:multiLevelType w:val="hybridMultilevel"/>
    <w:tmpl w:val="6A6059FE"/>
    <w:lvl w:ilvl="0" w:tplc="D520B31E">
      <w:start w:val="1"/>
      <w:numFmt w:val="decimal"/>
      <w:lvlText w:val="%1."/>
      <w:lvlJc w:val="left"/>
      <w:pPr>
        <w:ind w:left="720" w:hanging="360"/>
      </w:pPr>
      <w:rPr>
        <w:rFonts w:asciiTheme="minorHAnsi" w:hAnsiTheme="minorHAnsi" w:cstheme="minorBidi" w:hint="default"/>
      </w:rPr>
    </w:lvl>
    <w:lvl w:ilvl="1" w:tplc="0BD0700E" w:tentative="1">
      <w:start w:val="1"/>
      <w:numFmt w:val="lowerLetter"/>
      <w:lvlText w:val="%2."/>
      <w:lvlJc w:val="left"/>
      <w:pPr>
        <w:ind w:left="1440" w:hanging="360"/>
      </w:pPr>
    </w:lvl>
    <w:lvl w:ilvl="2" w:tplc="256E2FDC" w:tentative="1">
      <w:start w:val="1"/>
      <w:numFmt w:val="lowerRoman"/>
      <w:lvlText w:val="%3."/>
      <w:lvlJc w:val="right"/>
      <w:pPr>
        <w:ind w:left="2160" w:hanging="180"/>
      </w:pPr>
    </w:lvl>
    <w:lvl w:ilvl="3" w:tplc="5A2CDF58" w:tentative="1">
      <w:start w:val="1"/>
      <w:numFmt w:val="decimal"/>
      <w:lvlText w:val="%4."/>
      <w:lvlJc w:val="left"/>
      <w:pPr>
        <w:ind w:left="2880" w:hanging="360"/>
      </w:pPr>
    </w:lvl>
    <w:lvl w:ilvl="4" w:tplc="B518D9FA" w:tentative="1">
      <w:start w:val="1"/>
      <w:numFmt w:val="lowerLetter"/>
      <w:lvlText w:val="%5."/>
      <w:lvlJc w:val="left"/>
      <w:pPr>
        <w:ind w:left="3600" w:hanging="360"/>
      </w:pPr>
    </w:lvl>
    <w:lvl w:ilvl="5" w:tplc="F7A2B030" w:tentative="1">
      <w:start w:val="1"/>
      <w:numFmt w:val="lowerRoman"/>
      <w:lvlText w:val="%6."/>
      <w:lvlJc w:val="right"/>
      <w:pPr>
        <w:ind w:left="4320" w:hanging="180"/>
      </w:pPr>
    </w:lvl>
    <w:lvl w:ilvl="6" w:tplc="8E222322" w:tentative="1">
      <w:start w:val="1"/>
      <w:numFmt w:val="decimal"/>
      <w:lvlText w:val="%7."/>
      <w:lvlJc w:val="left"/>
      <w:pPr>
        <w:ind w:left="5040" w:hanging="360"/>
      </w:pPr>
    </w:lvl>
    <w:lvl w:ilvl="7" w:tplc="4E243976" w:tentative="1">
      <w:start w:val="1"/>
      <w:numFmt w:val="lowerLetter"/>
      <w:lvlText w:val="%8."/>
      <w:lvlJc w:val="left"/>
      <w:pPr>
        <w:ind w:left="5760" w:hanging="360"/>
      </w:pPr>
    </w:lvl>
    <w:lvl w:ilvl="8" w:tplc="EC8AFDF2" w:tentative="1">
      <w:start w:val="1"/>
      <w:numFmt w:val="lowerRoman"/>
      <w:lvlText w:val="%9."/>
      <w:lvlJc w:val="right"/>
      <w:pPr>
        <w:ind w:left="6480" w:hanging="180"/>
      </w:pPr>
    </w:lvl>
  </w:abstractNum>
  <w:abstractNum w:abstractNumId="3" w15:restartNumberingAfterBreak="0">
    <w:nsid w:val="1D9808A4"/>
    <w:multiLevelType w:val="hybridMultilevel"/>
    <w:tmpl w:val="9072D710"/>
    <w:lvl w:ilvl="0" w:tplc="EA8C7FAC">
      <w:start w:val="5"/>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08A7535"/>
    <w:multiLevelType w:val="hybridMultilevel"/>
    <w:tmpl w:val="A3CA0848"/>
    <w:lvl w:ilvl="0" w:tplc="C7F0B9E2">
      <w:start w:val="14"/>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95D1CAB"/>
    <w:multiLevelType w:val="hybridMultilevel"/>
    <w:tmpl w:val="6824B4CC"/>
    <w:lvl w:ilvl="0" w:tplc="DCC4D040">
      <w:start w:val="2"/>
      <w:numFmt w:val="bullet"/>
      <w:lvlText w:val="-"/>
      <w:lvlJc w:val="left"/>
      <w:pPr>
        <w:ind w:left="720" w:hanging="360"/>
      </w:pPr>
      <w:rPr>
        <w:rFonts w:ascii="Calibri" w:eastAsiaTheme="minorHAnsi" w:hAnsi="Calibri" w:cs="Calibri" w:hint="default"/>
      </w:rPr>
    </w:lvl>
    <w:lvl w:ilvl="1" w:tplc="B6A2080A" w:tentative="1">
      <w:start w:val="1"/>
      <w:numFmt w:val="bullet"/>
      <w:lvlText w:val="o"/>
      <w:lvlJc w:val="left"/>
      <w:pPr>
        <w:ind w:left="1440" w:hanging="360"/>
      </w:pPr>
      <w:rPr>
        <w:rFonts w:ascii="Courier New" w:hAnsi="Courier New" w:cs="Courier New" w:hint="default"/>
      </w:rPr>
    </w:lvl>
    <w:lvl w:ilvl="2" w:tplc="E940BC7C" w:tentative="1">
      <w:start w:val="1"/>
      <w:numFmt w:val="bullet"/>
      <w:lvlText w:val=""/>
      <w:lvlJc w:val="left"/>
      <w:pPr>
        <w:ind w:left="2160" w:hanging="360"/>
      </w:pPr>
      <w:rPr>
        <w:rFonts w:ascii="Wingdings" w:hAnsi="Wingdings" w:hint="default"/>
      </w:rPr>
    </w:lvl>
    <w:lvl w:ilvl="3" w:tplc="9B6E7764" w:tentative="1">
      <w:start w:val="1"/>
      <w:numFmt w:val="bullet"/>
      <w:lvlText w:val=""/>
      <w:lvlJc w:val="left"/>
      <w:pPr>
        <w:ind w:left="2880" w:hanging="360"/>
      </w:pPr>
      <w:rPr>
        <w:rFonts w:ascii="Symbol" w:hAnsi="Symbol" w:hint="default"/>
      </w:rPr>
    </w:lvl>
    <w:lvl w:ilvl="4" w:tplc="D8B29FCA" w:tentative="1">
      <w:start w:val="1"/>
      <w:numFmt w:val="bullet"/>
      <w:lvlText w:val="o"/>
      <w:lvlJc w:val="left"/>
      <w:pPr>
        <w:ind w:left="3600" w:hanging="360"/>
      </w:pPr>
      <w:rPr>
        <w:rFonts w:ascii="Courier New" w:hAnsi="Courier New" w:cs="Courier New" w:hint="default"/>
      </w:rPr>
    </w:lvl>
    <w:lvl w:ilvl="5" w:tplc="8318C7B0" w:tentative="1">
      <w:start w:val="1"/>
      <w:numFmt w:val="bullet"/>
      <w:lvlText w:val=""/>
      <w:lvlJc w:val="left"/>
      <w:pPr>
        <w:ind w:left="4320" w:hanging="360"/>
      </w:pPr>
      <w:rPr>
        <w:rFonts w:ascii="Wingdings" w:hAnsi="Wingdings" w:hint="default"/>
      </w:rPr>
    </w:lvl>
    <w:lvl w:ilvl="6" w:tplc="3EA83CA4" w:tentative="1">
      <w:start w:val="1"/>
      <w:numFmt w:val="bullet"/>
      <w:lvlText w:val=""/>
      <w:lvlJc w:val="left"/>
      <w:pPr>
        <w:ind w:left="5040" w:hanging="360"/>
      </w:pPr>
      <w:rPr>
        <w:rFonts w:ascii="Symbol" w:hAnsi="Symbol" w:hint="default"/>
      </w:rPr>
    </w:lvl>
    <w:lvl w:ilvl="7" w:tplc="B302097E" w:tentative="1">
      <w:start w:val="1"/>
      <w:numFmt w:val="bullet"/>
      <w:lvlText w:val="o"/>
      <w:lvlJc w:val="left"/>
      <w:pPr>
        <w:ind w:left="5760" w:hanging="360"/>
      </w:pPr>
      <w:rPr>
        <w:rFonts w:ascii="Courier New" w:hAnsi="Courier New" w:cs="Courier New" w:hint="default"/>
      </w:rPr>
    </w:lvl>
    <w:lvl w:ilvl="8" w:tplc="7812D7D4" w:tentative="1">
      <w:start w:val="1"/>
      <w:numFmt w:val="bullet"/>
      <w:lvlText w:val=""/>
      <w:lvlJc w:val="left"/>
      <w:pPr>
        <w:ind w:left="6480" w:hanging="360"/>
      </w:pPr>
      <w:rPr>
        <w:rFonts w:ascii="Wingdings" w:hAnsi="Wingdings" w:hint="default"/>
      </w:rPr>
    </w:lvl>
  </w:abstractNum>
  <w:abstractNum w:abstractNumId="6" w15:restartNumberingAfterBreak="0">
    <w:nsid w:val="314551A8"/>
    <w:multiLevelType w:val="hybridMultilevel"/>
    <w:tmpl w:val="48E4A092"/>
    <w:lvl w:ilvl="0" w:tplc="4C7CC22C">
      <w:start w:val="2"/>
      <w:numFmt w:val="bullet"/>
      <w:lvlText w:val="-"/>
      <w:lvlJc w:val="left"/>
      <w:pPr>
        <w:ind w:left="720" w:hanging="360"/>
      </w:pPr>
      <w:rPr>
        <w:rFonts w:ascii="Calibri" w:eastAsiaTheme="minorHAnsi" w:hAnsi="Calibri" w:cs="Calibri" w:hint="default"/>
      </w:rPr>
    </w:lvl>
    <w:lvl w:ilvl="1" w:tplc="C30E61A6" w:tentative="1">
      <w:start w:val="1"/>
      <w:numFmt w:val="bullet"/>
      <w:lvlText w:val="o"/>
      <w:lvlJc w:val="left"/>
      <w:pPr>
        <w:ind w:left="1440" w:hanging="360"/>
      </w:pPr>
      <w:rPr>
        <w:rFonts w:ascii="Courier New" w:hAnsi="Courier New" w:cs="Courier New" w:hint="default"/>
      </w:rPr>
    </w:lvl>
    <w:lvl w:ilvl="2" w:tplc="B210A0AC" w:tentative="1">
      <w:start w:val="1"/>
      <w:numFmt w:val="bullet"/>
      <w:lvlText w:val=""/>
      <w:lvlJc w:val="left"/>
      <w:pPr>
        <w:ind w:left="2160" w:hanging="360"/>
      </w:pPr>
      <w:rPr>
        <w:rFonts w:ascii="Wingdings" w:hAnsi="Wingdings" w:hint="default"/>
      </w:rPr>
    </w:lvl>
    <w:lvl w:ilvl="3" w:tplc="7F507CDA" w:tentative="1">
      <w:start w:val="1"/>
      <w:numFmt w:val="bullet"/>
      <w:lvlText w:val=""/>
      <w:lvlJc w:val="left"/>
      <w:pPr>
        <w:ind w:left="2880" w:hanging="360"/>
      </w:pPr>
      <w:rPr>
        <w:rFonts w:ascii="Symbol" w:hAnsi="Symbol" w:hint="default"/>
      </w:rPr>
    </w:lvl>
    <w:lvl w:ilvl="4" w:tplc="374E0D1A" w:tentative="1">
      <w:start w:val="1"/>
      <w:numFmt w:val="bullet"/>
      <w:lvlText w:val="o"/>
      <w:lvlJc w:val="left"/>
      <w:pPr>
        <w:ind w:left="3600" w:hanging="360"/>
      </w:pPr>
      <w:rPr>
        <w:rFonts w:ascii="Courier New" w:hAnsi="Courier New" w:cs="Courier New" w:hint="default"/>
      </w:rPr>
    </w:lvl>
    <w:lvl w:ilvl="5" w:tplc="06901718" w:tentative="1">
      <w:start w:val="1"/>
      <w:numFmt w:val="bullet"/>
      <w:lvlText w:val=""/>
      <w:lvlJc w:val="left"/>
      <w:pPr>
        <w:ind w:left="4320" w:hanging="360"/>
      </w:pPr>
      <w:rPr>
        <w:rFonts w:ascii="Wingdings" w:hAnsi="Wingdings" w:hint="default"/>
      </w:rPr>
    </w:lvl>
    <w:lvl w:ilvl="6" w:tplc="3B22E306" w:tentative="1">
      <w:start w:val="1"/>
      <w:numFmt w:val="bullet"/>
      <w:lvlText w:val=""/>
      <w:lvlJc w:val="left"/>
      <w:pPr>
        <w:ind w:left="5040" w:hanging="360"/>
      </w:pPr>
      <w:rPr>
        <w:rFonts w:ascii="Symbol" w:hAnsi="Symbol" w:hint="default"/>
      </w:rPr>
    </w:lvl>
    <w:lvl w:ilvl="7" w:tplc="DA6261EC" w:tentative="1">
      <w:start w:val="1"/>
      <w:numFmt w:val="bullet"/>
      <w:lvlText w:val="o"/>
      <w:lvlJc w:val="left"/>
      <w:pPr>
        <w:ind w:left="5760" w:hanging="360"/>
      </w:pPr>
      <w:rPr>
        <w:rFonts w:ascii="Courier New" w:hAnsi="Courier New" w:cs="Courier New" w:hint="default"/>
      </w:rPr>
    </w:lvl>
    <w:lvl w:ilvl="8" w:tplc="3836BF32" w:tentative="1">
      <w:start w:val="1"/>
      <w:numFmt w:val="bullet"/>
      <w:lvlText w:val=""/>
      <w:lvlJc w:val="left"/>
      <w:pPr>
        <w:ind w:left="6480" w:hanging="360"/>
      </w:pPr>
      <w:rPr>
        <w:rFonts w:ascii="Wingdings" w:hAnsi="Wingdings" w:hint="default"/>
      </w:rPr>
    </w:lvl>
  </w:abstractNum>
  <w:abstractNum w:abstractNumId="7" w15:restartNumberingAfterBreak="0">
    <w:nsid w:val="4A641E96"/>
    <w:multiLevelType w:val="hybridMultilevel"/>
    <w:tmpl w:val="FADEC19C"/>
    <w:lvl w:ilvl="0" w:tplc="52DACE4E">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C5104B3"/>
    <w:multiLevelType w:val="hybridMultilevel"/>
    <w:tmpl w:val="4B94DEC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D7F4066"/>
    <w:multiLevelType w:val="hybridMultilevel"/>
    <w:tmpl w:val="E07A4A68"/>
    <w:lvl w:ilvl="0" w:tplc="820EF5F6">
      <w:start w:val="2"/>
      <w:numFmt w:val="bullet"/>
      <w:lvlText w:val="-"/>
      <w:lvlJc w:val="left"/>
      <w:pPr>
        <w:ind w:left="720" w:hanging="360"/>
      </w:pPr>
      <w:rPr>
        <w:rFonts w:ascii="Calibri" w:eastAsiaTheme="minorHAnsi" w:hAnsi="Calibri" w:cs="Calibri" w:hint="default"/>
      </w:rPr>
    </w:lvl>
    <w:lvl w:ilvl="1" w:tplc="A8BE2030" w:tentative="1">
      <w:start w:val="1"/>
      <w:numFmt w:val="bullet"/>
      <w:lvlText w:val="o"/>
      <w:lvlJc w:val="left"/>
      <w:pPr>
        <w:ind w:left="1440" w:hanging="360"/>
      </w:pPr>
      <w:rPr>
        <w:rFonts w:ascii="Courier New" w:hAnsi="Courier New" w:cs="Courier New" w:hint="default"/>
      </w:rPr>
    </w:lvl>
    <w:lvl w:ilvl="2" w:tplc="4790CDFE" w:tentative="1">
      <w:start w:val="1"/>
      <w:numFmt w:val="bullet"/>
      <w:lvlText w:val=""/>
      <w:lvlJc w:val="left"/>
      <w:pPr>
        <w:ind w:left="2160" w:hanging="360"/>
      </w:pPr>
      <w:rPr>
        <w:rFonts w:ascii="Wingdings" w:hAnsi="Wingdings" w:hint="default"/>
      </w:rPr>
    </w:lvl>
    <w:lvl w:ilvl="3" w:tplc="1A2A1300" w:tentative="1">
      <w:start w:val="1"/>
      <w:numFmt w:val="bullet"/>
      <w:lvlText w:val=""/>
      <w:lvlJc w:val="left"/>
      <w:pPr>
        <w:ind w:left="2880" w:hanging="360"/>
      </w:pPr>
      <w:rPr>
        <w:rFonts w:ascii="Symbol" w:hAnsi="Symbol" w:hint="default"/>
      </w:rPr>
    </w:lvl>
    <w:lvl w:ilvl="4" w:tplc="2F16EF66" w:tentative="1">
      <w:start w:val="1"/>
      <w:numFmt w:val="bullet"/>
      <w:lvlText w:val="o"/>
      <w:lvlJc w:val="left"/>
      <w:pPr>
        <w:ind w:left="3600" w:hanging="360"/>
      </w:pPr>
      <w:rPr>
        <w:rFonts w:ascii="Courier New" w:hAnsi="Courier New" w:cs="Courier New" w:hint="default"/>
      </w:rPr>
    </w:lvl>
    <w:lvl w:ilvl="5" w:tplc="AF60646E" w:tentative="1">
      <w:start w:val="1"/>
      <w:numFmt w:val="bullet"/>
      <w:lvlText w:val=""/>
      <w:lvlJc w:val="left"/>
      <w:pPr>
        <w:ind w:left="4320" w:hanging="360"/>
      </w:pPr>
      <w:rPr>
        <w:rFonts w:ascii="Wingdings" w:hAnsi="Wingdings" w:hint="default"/>
      </w:rPr>
    </w:lvl>
    <w:lvl w:ilvl="6" w:tplc="70E0AAB6" w:tentative="1">
      <w:start w:val="1"/>
      <w:numFmt w:val="bullet"/>
      <w:lvlText w:val=""/>
      <w:lvlJc w:val="left"/>
      <w:pPr>
        <w:ind w:left="5040" w:hanging="360"/>
      </w:pPr>
      <w:rPr>
        <w:rFonts w:ascii="Symbol" w:hAnsi="Symbol" w:hint="default"/>
      </w:rPr>
    </w:lvl>
    <w:lvl w:ilvl="7" w:tplc="79D8F85C" w:tentative="1">
      <w:start w:val="1"/>
      <w:numFmt w:val="bullet"/>
      <w:lvlText w:val="o"/>
      <w:lvlJc w:val="left"/>
      <w:pPr>
        <w:ind w:left="5760" w:hanging="360"/>
      </w:pPr>
      <w:rPr>
        <w:rFonts w:ascii="Courier New" w:hAnsi="Courier New" w:cs="Courier New" w:hint="default"/>
      </w:rPr>
    </w:lvl>
    <w:lvl w:ilvl="8" w:tplc="73866E1E" w:tentative="1">
      <w:start w:val="1"/>
      <w:numFmt w:val="bullet"/>
      <w:lvlText w:val=""/>
      <w:lvlJc w:val="left"/>
      <w:pPr>
        <w:ind w:left="6480" w:hanging="360"/>
      </w:pPr>
      <w:rPr>
        <w:rFonts w:ascii="Wingdings" w:hAnsi="Wingdings" w:hint="default"/>
      </w:rPr>
    </w:lvl>
  </w:abstractNum>
  <w:abstractNum w:abstractNumId="10" w15:restartNumberingAfterBreak="0">
    <w:nsid w:val="54C70B60"/>
    <w:multiLevelType w:val="hybridMultilevel"/>
    <w:tmpl w:val="77660160"/>
    <w:lvl w:ilvl="0" w:tplc="F424CF36">
      <w:numFmt w:val="bullet"/>
      <w:lvlText w:val="-"/>
      <w:lvlJc w:val="left"/>
      <w:pPr>
        <w:ind w:left="720" w:hanging="360"/>
      </w:pPr>
      <w:rPr>
        <w:rFonts w:ascii="Calibri" w:eastAsiaTheme="minorHAnsi" w:hAnsi="Calibri" w:cs="Calibri" w:hint="default"/>
      </w:rPr>
    </w:lvl>
    <w:lvl w:ilvl="1" w:tplc="EECE0C5C" w:tentative="1">
      <w:start w:val="1"/>
      <w:numFmt w:val="bullet"/>
      <w:lvlText w:val="o"/>
      <w:lvlJc w:val="left"/>
      <w:pPr>
        <w:ind w:left="1440" w:hanging="360"/>
      </w:pPr>
      <w:rPr>
        <w:rFonts w:ascii="Courier New" w:hAnsi="Courier New" w:cs="Courier New" w:hint="default"/>
      </w:rPr>
    </w:lvl>
    <w:lvl w:ilvl="2" w:tplc="6AFA594C" w:tentative="1">
      <w:start w:val="1"/>
      <w:numFmt w:val="bullet"/>
      <w:lvlText w:val=""/>
      <w:lvlJc w:val="left"/>
      <w:pPr>
        <w:ind w:left="2160" w:hanging="360"/>
      </w:pPr>
      <w:rPr>
        <w:rFonts w:ascii="Wingdings" w:hAnsi="Wingdings" w:hint="default"/>
      </w:rPr>
    </w:lvl>
    <w:lvl w:ilvl="3" w:tplc="1FE0240A" w:tentative="1">
      <w:start w:val="1"/>
      <w:numFmt w:val="bullet"/>
      <w:lvlText w:val=""/>
      <w:lvlJc w:val="left"/>
      <w:pPr>
        <w:ind w:left="2880" w:hanging="360"/>
      </w:pPr>
      <w:rPr>
        <w:rFonts w:ascii="Symbol" w:hAnsi="Symbol" w:hint="default"/>
      </w:rPr>
    </w:lvl>
    <w:lvl w:ilvl="4" w:tplc="1E10B28E" w:tentative="1">
      <w:start w:val="1"/>
      <w:numFmt w:val="bullet"/>
      <w:lvlText w:val="o"/>
      <w:lvlJc w:val="left"/>
      <w:pPr>
        <w:ind w:left="3600" w:hanging="360"/>
      </w:pPr>
      <w:rPr>
        <w:rFonts w:ascii="Courier New" w:hAnsi="Courier New" w:cs="Courier New" w:hint="default"/>
      </w:rPr>
    </w:lvl>
    <w:lvl w:ilvl="5" w:tplc="A45CD786" w:tentative="1">
      <w:start w:val="1"/>
      <w:numFmt w:val="bullet"/>
      <w:lvlText w:val=""/>
      <w:lvlJc w:val="left"/>
      <w:pPr>
        <w:ind w:left="4320" w:hanging="360"/>
      </w:pPr>
      <w:rPr>
        <w:rFonts w:ascii="Wingdings" w:hAnsi="Wingdings" w:hint="default"/>
      </w:rPr>
    </w:lvl>
    <w:lvl w:ilvl="6" w:tplc="AAD06688" w:tentative="1">
      <w:start w:val="1"/>
      <w:numFmt w:val="bullet"/>
      <w:lvlText w:val=""/>
      <w:lvlJc w:val="left"/>
      <w:pPr>
        <w:ind w:left="5040" w:hanging="360"/>
      </w:pPr>
      <w:rPr>
        <w:rFonts w:ascii="Symbol" w:hAnsi="Symbol" w:hint="default"/>
      </w:rPr>
    </w:lvl>
    <w:lvl w:ilvl="7" w:tplc="02AA7AFE" w:tentative="1">
      <w:start w:val="1"/>
      <w:numFmt w:val="bullet"/>
      <w:lvlText w:val="o"/>
      <w:lvlJc w:val="left"/>
      <w:pPr>
        <w:ind w:left="5760" w:hanging="360"/>
      </w:pPr>
      <w:rPr>
        <w:rFonts w:ascii="Courier New" w:hAnsi="Courier New" w:cs="Courier New" w:hint="default"/>
      </w:rPr>
    </w:lvl>
    <w:lvl w:ilvl="8" w:tplc="C5307E8E" w:tentative="1">
      <w:start w:val="1"/>
      <w:numFmt w:val="bullet"/>
      <w:lvlText w:val=""/>
      <w:lvlJc w:val="left"/>
      <w:pPr>
        <w:ind w:left="6480" w:hanging="360"/>
      </w:pPr>
      <w:rPr>
        <w:rFonts w:ascii="Wingdings" w:hAnsi="Wingdings" w:hint="default"/>
      </w:rPr>
    </w:lvl>
  </w:abstractNum>
  <w:abstractNum w:abstractNumId="11" w15:restartNumberingAfterBreak="0">
    <w:nsid w:val="59641646"/>
    <w:multiLevelType w:val="multilevel"/>
    <w:tmpl w:val="F7C2809C"/>
    <w:lvl w:ilvl="0">
      <w:start w:val="1"/>
      <w:numFmt w:val="decimal"/>
      <w:lvlText w:val="%1."/>
      <w:lvlJc w:val="left"/>
      <w:pPr>
        <w:ind w:left="444" w:hanging="444"/>
      </w:pPr>
      <w:rPr>
        <w:rFonts w:hint="default"/>
      </w:rPr>
    </w:lvl>
    <w:lvl w:ilvl="1">
      <w:start w:val="1"/>
      <w:numFmt w:val="decimal"/>
      <w:lvlText w:val="%1.%2."/>
      <w:lvlJc w:val="left"/>
      <w:pPr>
        <w:ind w:left="444" w:hanging="44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61885C42"/>
    <w:multiLevelType w:val="hybridMultilevel"/>
    <w:tmpl w:val="ABB265D8"/>
    <w:lvl w:ilvl="0" w:tplc="C6483512">
      <w:numFmt w:val="bullet"/>
      <w:lvlText w:val="-"/>
      <w:lvlJc w:val="left"/>
      <w:pPr>
        <w:ind w:left="720" w:hanging="360"/>
      </w:pPr>
      <w:rPr>
        <w:rFonts w:ascii="Calibri" w:eastAsiaTheme="minorHAnsi" w:hAnsi="Calibri" w:cs="Calibri" w:hint="default"/>
      </w:rPr>
    </w:lvl>
    <w:lvl w:ilvl="1" w:tplc="5BE6DE14" w:tentative="1">
      <w:start w:val="1"/>
      <w:numFmt w:val="bullet"/>
      <w:lvlText w:val="o"/>
      <w:lvlJc w:val="left"/>
      <w:pPr>
        <w:ind w:left="1440" w:hanging="360"/>
      </w:pPr>
      <w:rPr>
        <w:rFonts w:ascii="Courier New" w:hAnsi="Courier New" w:cs="Courier New" w:hint="default"/>
      </w:rPr>
    </w:lvl>
    <w:lvl w:ilvl="2" w:tplc="2A9E7D7E" w:tentative="1">
      <w:start w:val="1"/>
      <w:numFmt w:val="bullet"/>
      <w:lvlText w:val=""/>
      <w:lvlJc w:val="left"/>
      <w:pPr>
        <w:ind w:left="2160" w:hanging="360"/>
      </w:pPr>
      <w:rPr>
        <w:rFonts w:ascii="Wingdings" w:hAnsi="Wingdings" w:hint="default"/>
      </w:rPr>
    </w:lvl>
    <w:lvl w:ilvl="3" w:tplc="EB4AFF1E" w:tentative="1">
      <w:start w:val="1"/>
      <w:numFmt w:val="bullet"/>
      <w:lvlText w:val=""/>
      <w:lvlJc w:val="left"/>
      <w:pPr>
        <w:ind w:left="2880" w:hanging="360"/>
      </w:pPr>
      <w:rPr>
        <w:rFonts w:ascii="Symbol" w:hAnsi="Symbol" w:hint="default"/>
      </w:rPr>
    </w:lvl>
    <w:lvl w:ilvl="4" w:tplc="BE72C400" w:tentative="1">
      <w:start w:val="1"/>
      <w:numFmt w:val="bullet"/>
      <w:lvlText w:val="o"/>
      <w:lvlJc w:val="left"/>
      <w:pPr>
        <w:ind w:left="3600" w:hanging="360"/>
      </w:pPr>
      <w:rPr>
        <w:rFonts w:ascii="Courier New" w:hAnsi="Courier New" w:cs="Courier New" w:hint="default"/>
      </w:rPr>
    </w:lvl>
    <w:lvl w:ilvl="5" w:tplc="BB80CA3A" w:tentative="1">
      <w:start w:val="1"/>
      <w:numFmt w:val="bullet"/>
      <w:lvlText w:val=""/>
      <w:lvlJc w:val="left"/>
      <w:pPr>
        <w:ind w:left="4320" w:hanging="360"/>
      </w:pPr>
      <w:rPr>
        <w:rFonts w:ascii="Wingdings" w:hAnsi="Wingdings" w:hint="default"/>
      </w:rPr>
    </w:lvl>
    <w:lvl w:ilvl="6" w:tplc="901025DA" w:tentative="1">
      <w:start w:val="1"/>
      <w:numFmt w:val="bullet"/>
      <w:lvlText w:val=""/>
      <w:lvlJc w:val="left"/>
      <w:pPr>
        <w:ind w:left="5040" w:hanging="360"/>
      </w:pPr>
      <w:rPr>
        <w:rFonts w:ascii="Symbol" w:hAnsi="Symbol" w:hint="default"/>
      </w:rPr>
    </w:lvl>
    <w:lvl w:ilvl="7" w:tplc="78E2E6C6" w:tentative="1">
      <w:start w:val="1"/>
      <w:numFmt w:val="bullet"/>
      <w:lvlText w:val="o"/>
      <w:lvlJc w:val="left"/>
      <w:pPr>
        <w:ind w:left="5760" w:hanging="360"/>
      </w:pPr>
      <w:rPr>
        <w:rFonts w:ascii="Courier New" w:hAnsi="Courier New" w:cs="Courier New" w:hint="default"/>
      </w:rPr>
    </w:lvl>
    <w:lvl w:ilvl="8" w:tplc="CE565EEC" w:tentative="1">
      <w:start w:val="1"/>
      <w:numFmt w:val="bullet"/>
      <w:lvlText w:val=""/>
      <w:lvlJc w:val="left"/>
      <w:pPr>
        <w:ind w:left="6480" w:hanging="360"/>
      </w:pPr>
      <w:rPr>
        <w:rFonts w:ascii="Wingdings" w:hAnsi="Wingdings" w:hint="default"/>
      </w:rPr>
    </w:lvl>
  </w:abstractNum>
  <w:abstractNum w:abstractNumId="13" w15:restartNumberingAfterBreak="0">
    <w:nsid w:val="68E974CC"/>
    <w:multiLevelType w:val="hybridMultilevel"/>
    <w:tmpl w:val="83C231E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7AF84373"/>
    <w:multiLevelType w:val="hybridMultilevel"/>
    <w:tmpl w:val="05F4B788"/>
    <w:lvl w:ilvl="0" w:tplc="2578B2BA">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F9132E6"/>
    <w:multiLevelType w:val="hybridMultilevel"/>
    <w:tmpl w:val="091AA8DC"/>
    <w:lvl w:ilvl="0" w:tplc="9ACE3A0A">
      <w:start w:val="2"/>
      <w:numFmt w:val="bullet"/>
      <w:lvlText w:val=""/>
      <w:lvlJc w:val="left"/>
      <w:pPr>
        <w:ind w:left="720" w:hanging="360"/>
      </w:pPr>
      <w:rPr>
        <w:rFonts w:ascii="Wingdings" w:eastAsiaTheme="minorHAnsi" w:hAnsi="Wingdings" w:cstheme="minorBidi" w:hint="default"/>
      </w:rPr>
    </w:lvl>
    <w:lvl w:ilvl="1" w:tplc="25BAD462" w:tentative="1">
      <w:start w:val="1"/>
      <w:numFmt w:val="bullet"/>
      <w:lvlText w:val="o"/>
      <w:lvlJc w:val="left"/>
      <w:pPr>
        <w:ind w:left="1440" w:hanging="360"/>
      </w:pPr>
      <w:rPr>
        <w:rFonts w:ascii="Courier New" w:hAnsi="Courier New" w:cs="Courier New" w:hint="default"/>
      </w:rPr>
    </w:lvl>
    <w:lvl w:ilvl="2" w:tplc="4CAA91C2" w:tentative="1">
      <w:start w:val="1"/>
      <w:numFmt w:val="bullet"/>
      <w:lvlText w:val=""/>
      <w:lvlJc w:val="left"/>
      <w:pPr>
        <w:ind w:left="2160" w:hanging="360"/>
      </w:pPr>
      <w:rPr>
        <w:rFonts w:ascii="Wingdings" w:hAnsi="Wingdings" w:hint="default"/>
      </w:rPr>
    </w:lvl>
    <w:lvl w:ilvl="3" w:tplc="67525076" w:tentative="1">
      <w:start w:val="1"/>
      <w:numFmt w:val="bullet"/>
      <w:lvlText w:val=""/>
      <w:lvlJc w:val="left"/>
      <w:pPr>
        <w:ind w:left="2880" w:hanging="360"/>
      </w:pPr>
      <w:rPr>
        <w:rFonts w:ascii="Symbol" w:hAnsi="Symbol" w:hint="default"/>
      </w:rPr>
    </w:lvl>
    <w:lvl w:ilvl="4" w:tplc="3CDC39BC" w:tentative="1">
      <w:start w:val="1"/>
      <w:numFmt w:val="bullet"/>
      <w:lvlText w:val="o"/>
      <w:lvlJc w:val="left"/>
      <w:pPr>
        <w:ind w:left="3600" w:hanging="360"/>
      </w:pPr>
      <w:rPr>
        <w:rFonts w:ascii="Courier New" w:hAnsi="Courier New" w:cs="Courier New" w:hint="default"/>
      </w:rPr>
    </w:lvl>
    <w:lvl w:ilvl="5" w:tplc="4CC48B18" w:tentative="1">
      <w:start w:val="1"/>
      <w:numFmt w:val="bullet"/>
      <w:lvlText w:val=""/>
      <w:lvlJc w:val="left"/>
      <w:pPr>
        <w:ind w:left="4320" w:hanging="360"/>
      </w:pPr>
      <w:rPr>
        <w:rFonts w:ascii="Wingdings" w:hAnsi="Wingdings" w:hint="default"/>
      </w:rPr>
    </w:lvl>
    <w:lvl w:ilvl="6" w:tplc="A96AB266" w:tentative="1">
      <w:start w:val="1"/>
      <w:numFmt w:val="bullet"/>
      <w:lvlText w:val=""/>
      <w:lvlJc w:val="left"/>
      <w:pPr>
        <w:ind w:left="5040" w:hanging="360"/>
      </w:pPr>
      <w:rPr>
        <w:rFonts w:ascii="Symbol" w:hAnsi="Symbol" w:hint="default"/>
      </w:rPr>
    </w:lvl>
    <w:lvl w:ilvl="7" w:tplc="9AC88124" w:tentative="1">
      <w:start w:val="1"/>
      <w:numFmt w:val="bullet"/>
      <w:lvlText w:val="o"/>
      <w:lvlJc w:val="left"/>
      <w:pPr>
        <w:ind w:left="5760" w:hanging="360"/>
      </w:pPr>
      <w:rPr>
        <w:rFonts w:ascii="Courier New" w:hAnsi="Courier New" w:cs="Courier New" w:hint="default"/>
      </w:rPr>
    </w:lvl>
    <w:lvl w:ilvl="8" w:tplc="C0946760" w:tentative="1">
      <w:start w:val="1"/>
      <w:numFmt w:val="bullet"/>
      <w:lvlText w:val=""/>
      <w:lvlJc w:val="left"/>
      <w:pPr>
        <w:ind w:left="6480" w:hanging="360"/>
      </w:pPr>
      <w:rPr>
        <w:rFonts w:ascii="Wingdings" w:hAnsi="Wingdings" w:hint="default"/>
      </w:rPr>
    </w:lvl>
  </w:abstractNum>
  <w:num w:numId="1" w16cid:durableId="361171609">
    <w:abstractNumId w:val="11"/>
  </w:num>
  <w:num w:numId="2" w16cid:durableId="2053993658">
    <w:abstractNumId w:val="0"/>
  </w:num>
  <w:num w:numId="3" w16cid:durableId="909389787">
    <w:abstractNumId w:val="10"/>
  </w:num>
  <w:num w:numId="4" w16cid:durableId="1995058766">
    <w:abstractNumId w:val="12"/>
  </w:num>
  <w:num w:numId="5" w16cid:durableId="305428182">
    <w:abstractNumId w:val="2"/>
  </w:num>
  <w:num w:numId="6" w16cid:durableId="1295989423">
    <w:abstractNumId w:val="6"/>
  </w:num>
  <w:num w:numId="7" w16cid:durableId="212275877">
    <w:abstractNumId w:val="5"/>
  </w:num>
  <w:num w:numId="8" w16cid:durableId="1083575939">
    <w:abstractNumId w:val="15"/>
  </w:num>
  <w:num w:numId="9" w16cid:durableId="417142974">
    <w:abstractNumId w:val="9"/>
  </w:num>
  <w:num w:numId="10" w16cid:durableId="166868415">
    <w:abstractNumId w:val="14"/>
  </w:num>
  <w:num w:numId="11" w16cid:durableId="1196961913">
    <w:abstractNumId w:val="13"/>
  </w:num>
  <w:num w:numId="12" w16cid:durableId="96827083">
    <w:abstractNumId w:val="7"/>
  </w:num>
  <w:num w:numId="13" w16cid:durableId="1211383987">
    <w:abstractNumId w:val="4"/>
  </w:num>
  <w:num w:numId="14" w16cid:durableId="1871187303">
    <w:abstractNumId w:val="8"/>
  </w:num>
  <w:num w:numId="15" w16cid:durableId="201134036">
    <w:abstractNumId w:val="3"/>
  </w:num>
  <w:num w:numId="16" w16cid:durableId="1824614670">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ya O Connell">
    <w15:presenceInfo w15:providerId="None" w15:userId="Maya O Connell"/>
  </w15:person>
  <w15:person w15:author=" ">
    <w15:presenceInfo w15:providerId="Windows Live" w15:userId="4cfebd9f6e7e2a08"/>
  </w15:person>
  <w15:person w15:author="Patricia O Byrne">
    <w15:presenceInfo w15:providerId="AD" w15:userId="S::patricia.obyrne@tudublin.ie::bf0581d5-6ec0-4786-93b1-1c364ca929ff"/>
  </w15:person>
  <w15:person w15:author="D20125203 Maya O Connell">
    <w15:presenceInfo w15:providerId="None" w15:userId="D20125203 Maya O Connell"/>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697E"/>
    <w:rsid w:val="00000656"/>
    <w:rsid w:val="00020113"/>
    <w:rsid w:val="00022392"/>
    <w:rsid w:val="00032F6C"/>
    <w:rsid w:val="0003507F"/>
    <w:rsid w:val="00040381"/>
    <w:rsid w:val="00040439"/>
    <w:rsid w:val="00051C76"/>
    <w:rsid w:val="00052669"/>
    <w:rsid w:val="00063EE0"/>
    <w:rsid w:val="00065BA6"/>
    <w:rsid w:val="00065CC8"/>
    <w:rsid w:val="00076DEB"/>
    <w:rsid w:val="0008094A"/>
    <w:rsid w:val="0008622C"/>
    <w:rsid w:val="0008744A"/>
    <w:rsid w:val="00091D6E"/>
    <w:rsid w:val="00093B7F"/>
    <w:rsid w:val="000B4D83"/>
    <w:rsid w:val="000C481F"/>
    <w:rsid w:val="000D19A9"/>
    <w:rsid w:val="000E191B"/>
    <w:rsid w:val="000E3463"/>
    <w:rsid w:val="000E37F6"/>
    <w:rsid w:val="000F6F28"/>
    <w:rsid w:val="000F71E1"/>
    <w:rsid w:val="0010313C"/>
    <w:rsid w:val="00121F89"/>
    <w:rsid w:val="00134F60"/>
    <w:rsid w:val="00151300"/>
    <w:rsid w:val="001557FC"/>
    <w:rsid w:val="00160502"/>
    <w:rsid w:val="00164C51"/>
    <w:rsid w:val="00170364"/>
    <w:rsid w:val="00174D2F"/>
    <w:rsid w:val="001774D5"/>
    <w:rsid w:val="00177BD2"/>
    <w:rsid w:val="001840FC"/>
    <w:rsid w:val="001844D0"/>
    <w:rsid w:val="001955E9"/>
    <w:rsid w:val="001A1658"/>
    <w:rsid w:val="001A7355"/>
    <w:rsid w:val="001C043D"/>
    <w:rsid w:val="001C6525"/>
    <w:rsid w:val="001D0BE2"/>
    <w:rsid w:val="001D7104"/>
    <w:rsid w:val="001F07D4"/>
    <w:rsid w:val="001F4E07"/>
    <w:rsid w:val="00202A16"/>
    <w:rsid w:val="00207BF0"/>
    <w:rsid w:val="00207DD9"/>
    <w:rsid w:val="00213ADA"/>
    <w:rsid w:val="002159FA"/>
    <w:rsid w:val="0022175D"/>
    <w:rsid w:val="00222F72"/>
    <w:rsid w:val="00226295"/>
    <w:rsid w:val="00233AF2"/>
    <w:rsid w:val="00234E72"/>
    <w:rsid w:val="00253572"/>
    <w:rsid w:val="0025493E"/>
    <w:rsid w:val="00257F75"/>
    <w:rsid w:val="002729D1"/>
    <w:rsid w:val="00283D21"/>
    <w:rsid w:val="002C5B83"/>
    <w:rsid w:val="002C68BD"/>
    <w:rsid w:val="002E203E"/>
    <w:rsid w:val="002F32E3"/>
    <w:rsid w:val="00306567"/>
    <w:rsid w:val="003067FA"/>
    <w:rsid w:val="00307C06"/>
    <w:rsid w:val="00326E7F"/>
    <w:rsid w:val="00326ED4"/>
    <w:rsid w:val="0033159F"/>
    <w:rsid w:val="00352C0D"/>
    <w:rsid w:val="00372015"/>
    <w:rsid w:val="003930BF"/>
    <w:rsid w:val="003937CD"/>
    <w:rsid w:val="00396B1A"/>
    <w:rsid w:val="003C6F49"/>
    <w:rsid w:val="003F44E1"/>
    <w:rsid w:val="00416DAB"/>
    <w:rsid w:val="00424AA7"/>
    <w:rsid w:val="00442885"/>
    <w:rsid w:val="00446813"/>
    <w:rsid w:val="00466117"/>
    <w:rsid w:val="00467BF1"/>
    <w:rsid w:val="00470243"/>
    <w:rsid w:val="00471A9D"/>
    <w:rsid w:val="004850F8"/>
    <w:rsid w:val="004860E8"/>
    <w:rsid w:val="004B7561"/>
    <w:rsid w:val="004C7540"/>
    <w:rsid w:val="004E6C7C"/>
    <w:rsid w:val="004F0139"/>
    <w:rsid w:val="0050064C"/>
    <w:rsid w:val="005248BA"/>
    <w:rsid w:val="0052727C"/>
    <w:rsid w:val="0053284A"/>
    <w:rsid w:val="00536DA2"/>
    <w:rsid w:val="00541137"/>
    <w:rsid w:val="00544E72"/>
    <w:rsid w:val="00547C4E"/>
    <w:rsid w:val="00550E20"/>
    <w:rsid w:val="005510A3"/>
    <w:rsid w:val="00553371"/>
    <w:rsid w:val="00571035"/>
    <w:rsid w:val="00572F58"/>
    <w:rsid w:val="00573613"/>
    <w:rsid w:val="005758F2"/>
    <w:rsid w:val="0057714B"/>
    <w:rsid w:val="00580C9A"/>
    <w:rsid w:val="00581126"/>
    <w:rsid w:val="00585123"/>
    <w:rsid w:val="00594324"/>
    <w:rsid w:val="00597954"/>
    <w:rsid w:val="005A5582"/>
    <w:rsid w:val="005B78BE"/>
    <w:rsid w:val="005C51BB"/>
    <w:rsid w:val="005F07CC"/>
    <w:rsid w:val="00601E06"/>
    <w:rsid w:val="00604B8B"/>
    <w:rsid w:val="00636DB0"/>
    <w:rsid w:val="00637873"/>
    <w:rsid w:val="006412D4"/>
    <w:rsid w:val="0064556D"/>
    <w:rsid w:val="00652E87"/>
    <w:rsid w:val="006622F4"/>
    <w:rsid w:val="006725E1"/>
    <w:rsid w:val="00673954"/>
    <w:rsid w:val="00683D78"/>
    <w:rsid w:val="00685BD5"/>
    <w:rsid w:val="00696C86"/>
    <w:rsid w:val="006A2912"/>
    <w:rsid w:val="006A5F8B"/>
    <w:rsid w:val="006A701B"/>
    <w:rsid w:val="006B2986"/>
    <w:rsid w:val="006B3280"/>
    <w:rsid w:val="006C24C0"/>
    <w:rsid w:val="006C31DF"/>
    <w:rsid w:val="006C5718"/>
    <w:rsid w:val="006E0E0F"/>
    <w:rsid w:val="006E3189"/>
    <w:rsid w:val="006F1277"/>
    <w:rsid w:val="006F1D5C"/>
    <w:rsid w:val="006F3AD2"/>
    <w:rsid w:val="00703C49"/>
    <w:rsid w:val="00704717"/>
    <w:rsid w:val="00705711"/>
    <w:rsid w:val="007073FA"/>
    <w:rsid w:val="00726645"/>
    <w:rsid w:val="00763AFD"/>
    <w:rsid w:val="00764CBD"/>
    <w:rsid w:val="00767190"/>
    <w:rsid w:val="00770319"/>
    <w:rsid w:val="00771677"/>
    <w:rsid w:val="007734A5"/>
    <w:rsid w:val="007762C1"/>
    <w:rsid w:val="00785080"/>
    <w:rsid w:val="0079478C"/>
    <w:rsid w:val="00795B7D"/>
    <w:rsid w:val="0079628D"/>
    <w:rsid w:val="007974EE"/>
    <w:rsid w:val="007A3E1F"/>
    <w:rsid w:val="007A44DB"/>
    <w:rsid w:val="007B01AD"/>
    <w:rsid w:val="007B0F6F"/>
    <w:rsid w:val="007B63DE"/>
    <w:rsid w:val="007B68FF"/>
    <w:rsid w:val="007B762A"/>
    <w:rsid w:val="007D3F08"/>
    <w:rsid w:val="007E63D1"/>
    <w:rsid w:val="007E669C"/>
    <w:rsid w:val="007F03A3"/>
    <w:rsid w:val="007F3450"/>
    <w:rsid w:val="007F6367"/>
    <w:rsid w:val="00820506"/>
    <w:rsid w:val="008217FC"/>
    <w:rsid w:val="008231AA"/>
    <w:rsid w:val="0083736E"/>
    <w:rsid w:val="00841088"/>
    <w:rsid w:val="008468FF"/>
    <w:rsid w:val="008537E3"/>
    <w:rsid w:val="00863647"/>
    <w:rsid w:val="00863712"/>
    <w:rsid w:val="00867DF3"/>
    <w:rsid w:val="00877114"/>
    <w:rsid w:val="0088434A"/>
    <w:rsid w:val="00896E2D"/>
    <w:rsid w:val="008A58DD"/>
    <w:rsid w:val="008A7769"/>
    <w:rsid w:val="008D08D2"/>
    <w:rsid w:val="008E732F"/>
    <w:rsid w:val="008F712B"/>
    <w:rsid w:val="008F7F6B"/>
    <w:rsid w:val="009042C1"/>
    <w:rsid w:val="009163DC"/>
    <w:rsid w:val="009168A4"/>
    <w:rsid w:val="00917792"/>
    <w:rsid w:val="00930A38"/>
    <w:rsid w:val="00931BFB"/>
    <w:rsid w:val="00943825"/>
    <w:rsid w:val="009460EF"/>
    <w:rsid w:val="00951663"/>
    <w:rsid w:val="00952331"/>
    <w:rsid w:val="00955811"/>
    <w:rsid w:val="00970347"/>
    <w:rsid w:val="00982AE0"/>
    <w:rsid w:val="009839E2"/>
    <w:rsid w:val="00994BEA"/>
    <w:rsid w:val="009A17E6"/>
    <w:rsid w:val="009A6B46"/>
    <w:rsid w:val="009B536E"/>
    <w:rsid w:val="009B697E"/>
    <w:rsid w:val="009D528C"/>
    <w:rsid w:val="009D60C5"/>
    <w:rsid w:val="009E2085"/>
    <w:rsid w:val="009F48DB"/>
    <w:rsid w:val="009F53BA"/>
    <w:rsid w:val="00A03AB4"/>
    <w:rsid w:val="00A1179A"/>
    <w:rsid w:val="00A234B8"/>
    <w:rsid w:val="00A43842"/>
    <w:rsid w:val="00A5559E"/>
    <w:rsid w:val="00A624BC"/>
    <w:rsid w:val="00A70E9B"/>
    <w:rsid w:val="00A80AF5"/>
    <w:rsid w:val="00A83D3F"/>
    <w:rsid w:val="00AB3F34"/>
    <w:rsid w:val="00AC38CF"/>
    <w:rsid w:val="00AE1111"/>
    <w:rsid w:val="00AE4D22"/>
    <w:rsid w:val="00AE5ED5"/>
    <w:rsid w:val="00B05017"/>
    <w:rsid w:val="00B170AB"/>
    <w:rsid w:val="00B218BE"/>
    <w:rsid w:val="00B35AB6"/>
    <w:rsid w:val="00B45B55"/>
    <w:rsid w:val="00B54C65"/>
    <w:rsid w:val="00B60898"/>
    <w:rsid w:val="00B61A0A"/>
    <w:rsid w:val="00B63BB0"/>
    <w:rsid w:val="00B66662"/>
    <w:rsid w:val="00B666F0"/>
    <w:rsid w:val="00B73B8E"/>
    <w:rsid w:val="00B82DB3"/>
    <w:rsid w:val="00B976EF"/>
    <w:rsid w:val="00BA78B3"/>
    <w:rsid w:val="00BD7A63"/>
    <w:rsid w:val="00BF008E"/>
    <w:rsid w:val="00BF313E"/>
    <w:rsid w:val="00C060DD"/>
    <w:rsid w:val="00C06776"/>
    <w:rsid w:val="00C067CE"/>
    <w:rsid w:val="00C167A3"/>
    <w:rsid w:val="00C31245"/>
    <w:rsid w:val="00C40872"/>
    <w:rsid w:val="00C431BA"/>
    <w:rsid w:val="00C43BAA"/>
    <w:rsid w:val="00C55C1B"/>
    <w:rsid w:val="00C60082"/>
    <w:rsid w:val="00C613D5"/>
    <w:rsid w:val="00C638CA"/>
    <w:rsid w:val="00C66828"/>
    <w:rsid w:val="00C807A3"/>
    <w:rsid w:val="00C9472A"/>
    <w:rsid w:val="00CA6173"/>
    <w:rsid w:val="00CC0BD9"/>
    <w:rsid w:val="00CC7AD3"/>
    <w:rsid w:val="00CD012D"/>
    <w:rsid w:val="00CD1512"/>
    <w:rsid w:val="00CE461D"/>
    <w:rsid w:val="00D17832"/>
    <w:rsid w:val="00D34EAE"/>
    <w:rsid w:val="00D44C44"/>
    <w:rsid w:val="00D51885"/>
    <w:rsid w:val="00D6096F"/>
    <w:rsid w:val="00D63FA0"/>
    <w:rsid w:val="00D63FE9"/>
    <w:rsid w:val="00D66D80"/>
    <w:rsid w:val="00D67F15"/>
    <w:rsid w:val="00D71C39"/>
    <w:rsid w:val="00D80F0F"/>
    <w:rsid w:val="00D87C7F"/>
    <w:rsid w:val="00D97A24"/>
    <w:rsid w:val="00DA7F65"/>
    <w:rsid w:val="00DB487F"/>
    <w:rsid w:val="00DC60D2"/>
    <w:rsid w:val="00DD15B0"/>
    <w:rsid w:val="00DE1EF2"/>
    <w:rsid w:val="00DE44B8"/>
    <w:rsid w:val="00DE57CD"/>
    <w:rsid w:val="00DE61CD"/>
    <w:rsid w:val="00DF45D7"/>
    <w:rsid w:val="00E035B8"/>
    <w:rsid w:val="00E05B90"/>
    <w:rsid w:val="00E06020"/>
    <w:rsid w:val="00E07CCF"/>
    <w:rsid w:val="00E14E62"/>
    <w:rsid w:val="00E24B46"/>
    <w:rsid w:val="00E32CA0"/>
    <w:rsid w:val="00E4129F"/>
    <w:rsid w:val="00E54518"/>
    <w:rsid w:val="00E56F17"/>
    <w:rsid w:val="00E678B3"/>
    <w:rsid w:val="00E75632"/>
    <w:rsid w:val="00E76A50"/>
    <w:rsid w:val="00E91029"/>
    <w:rsid w:val="00EA0291"/>
    <w:rsid w:val="00EA26F0"/>
    <w:rsid w:val="00EB3AA3"/>
    <w:rsid w:val="00EB685B"/>
    <w:rsid w:val="00EC34F6"/>
    <w:rsid w:val="00EC3F93"/>
    <w:rsid w:val="00ED225F"/>
    <w:rsid w:val="00ED49A3"/>
    <w:rsid w:val="00EF68F1"/>
    <w:rsid w:val="00EF765E"/>
    <w:rsid w:val="00F068F8"/>
    <w:rsid w:val="00F23281"/>
    <w:rsid w:val="00F23CD3"/>
    <w:rsid w:val="00F41FFC"/>
    <w:rsid w:val="00F4261E"/>
    <w:rsid w:val="00F52A7A"/>
    <w:rsid w:val="00F713D1"/>
    <w:rsid w:val="00F773FB"/>
    <w:rsid w:val="00F77FE7"/>
    <w:rsid w:val="00F87FB6"/>
    <w:rsid w:val="00FA1E08"/>
    <w:rsid w:val="00FC104B"/>
    <w:rsid w:val="00FF4A76"/>
    <w:rsid w:val="0241A1CC"/>
    <w:rsid w:val="06BBD2F4"/>
    <w:rsid w:val="1C530C51"/>
    <w:rsid w:val="1E52DB47"/>
    <w:rsid w:val="1EA6327C"/>
    <w:rsid w:val="2096EBE7"/>
    <w:rsid w:val="247095AB"/>
    <w:rsid w:val="2A454CA2"/>
    <w:rsid w:val="2C4D68E7"/>
    <w:rsid w:val="313C5A64"/>
    <w:rsid w:val="32E9AB29"/>
    <w:rsid w:val="391A4189"/>
    <w:rsid w:val="39F51EFC"/>
    <w:rsid w:val="40A6B5F8"/>
    <w:rsid w:val="45257227"/>
    <w:rsid w:val="4608959F"/>
    <w:rsid w:val="476CBCDC"/>
    <w:rsid w:val="5165E4B7"/>
    <w:rsid w:val="54A2FF1A"/>
    <w:rsid w:val="5E358D30"/>
    <w:rsid w:val="605EAC8B"/>
    <w:rsid w:val="705F6332"/>
    <w:rsid w:val="78B5910B"/>
    <w:rsid w:val="79EB19BA"/>
    <w:rsid w:val="7DA8E978"/>
    <w:rsid w:val="7E75CD99"/>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1C5BC1"/>
  <w15:docId w15:val="{1E59259B-2CF1-413F-A88D-4521ACDC90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B697E"/>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B697E"/>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04B8B"/>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976EF"/>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B697E"/>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9B697E"/>
    <w:rPr>
      <w:rFonts w:asciiTheme="majorHAnsi" w:eastAsiaTheme="majorEastAsia" w:hAnsiTheme="majorHAnsi" w:cstheme="majorBidi"/>
      <w:color w:val="2E74B5" w:themeColor="accent1" w:themeShade="BF"/>
      <w:sz w:val="26"/>
      <w:szCs w:val="26"/>
    </w:rPr>
  </w:style>
  <w:style w:type="paragraph" w:styleId="TOCHeading">
    <w:name w:val="TOC Heading"/>
    <w:basedOn w:val="Heading1"/>
    <w:next w:val="Normal"/>
    <w:uiPriority w:val="39"/>
    <w:unhideWhenUsed/>
    <w:qFormat/>
    <w:rsid w:val="009B697E"/>
    <w:pPr>
      <w:outlineLvl w:val="9"/>
    </w:pPr>
    <w:rPr>
      <w:lang w:val="en-US"/>
    </w:rPr>
  </w:style>
  <w:style w:type="paragraph" w:styleId="TOC1">
    <w:name w:val="toc 1"/>
    <w:basedOn w:val="Normal"/>
    <w:next w:val="Normal"/>
    <w:autoRedefine/>
    <w:uiPriority w:val="39"/>
    <w:unhideWhenUsed/>
    <w:rsid w:val="00EB3AA3"/>
    <w:pPr>
      <w:tabs>
        <w:tab w:val="right" w:leader="dot" w:pos="9016"/>
      </w:tabs>
      <w:spacing w:after="100"/>
      <w:pPrChange w:id="0" w:author="Maya O Connell" w:date="2022-11-18T10:36:00Z">
        <w:pPr>
          <w:spacing w:after="100" w:line="259" w:lineRule="auto"/>
        </w:pPr>
      </w:pPrChange>
    </w:pPr>
    <w:rPr>
      <w:rPrChange w:id="0" w:author="Maya O Connell" w:date="2022-11-18T10:36:00Z">
        <w:rPr>
          <w:rFonts w:asciiTheme="minorHAnsi" w:eastAsiaTheme="minorHAnsi" w:hAnsiTheme="minorHAnsi" w:cstheme="minorBidi"/>
          <w:sz w:val="22"/>
          <w:szCs w:val="22"/>
          <w:lang w:val="en-IE" w:eastAsia="en-US" w:bidi="ar-SA"/>
        </w:rPr>
      </w:rPrChange>
    </w:rPr>
  </w:style>
  <w:style w:type="paragraph" w:styleId="TOC2">
    <w:name w:val="toc 2"/>
    <w:basedOn w:val="Normal"/>
    <w:next w:val="Normal"/>
    <w:autoRedefine/>
    <w:uiPriority w:val="39"/>
    <w:unhideWhenUsed/>
    <w:rsid w:val="00396B1A"/>
    <w:pPr>
      <w:tabs>
        <w:tab w:val="left" w:pos="880"/>
        <w:tab w:val="right" w:leader="dot" w:pos="9016"/>
      </w:tabs>
      <w:spacing w:after="100"/>
      <w:ind w:left="220"/>
      <w:pPrChange w:id="1" w:author=" " w:date="2022-11-15T19:54:00Z">
        <w:pPr>
          <w:spacing w:after="100" w:line="259" w:lineRule="auto"/>
          <w:ind w:left="220"/>
        </w:pPr>
      </w:pPrChange>
    </w:pPr>
    <w:rPr>
      <w:rPrChange w:id="1" w:author=" " w:date="2022-11-15T19:54:00Z">
        <w:rPr>
          <w:rFonts w:asciiTheme="minorHAnsi" w:eastAsiaTheme="minorHAnsi" w:hAnsiTheme="minorHAnsi" w:cstheme="minorBidi"/>
          <w:sz w:val="22"/>
          <w:szCs w:val="22"/>
          <w:lang w:val="en-IE" w:eastAsia="en-US" w:bidi="ar-SA"/>
        </w:rPr>
      </w:rPrChange>
    </w:rPr>
  </w:style>
  <w:style w:type="character" w:styleId="Hyperlink">
    <w:name w:val="Hyperlink"/>
    <w:basedOn w:val="DefaultParagraphFont"/>
    <w:uiPriority w:val="99"/>
    <w:unhideWhenUsed/>
    <w:rsid w:val="009B697E"/>
    <w:rPr>
      <w:color w:val="0563C1" w:themeColor="hyperlink"/>
      <w:u w:val="single"/>
    </w:rPr>
  </w:style>
  <w:style w:type="paragraph" w:styleId="ListParagraph">
    <w:name w:val="List Paragraph"/>
    <w:basedOn w:val="Normal"/>
    <w:uiPriority w:val="34"/>
    <w:qFormat/>
    <w:rsid w:val="007B63DE"/>
    <w:pPr>
      <w:ind w:left="720"/>
      <w:contextualSpacing/>
    </w:pPr>
  </w:style>
  <w:style w:type="paragraph" w:customStyle="1" w:styleId="Chapterheading">
    <w:name w:val="Chapter heading"/>
    <w:basedOn w:val="Normal"/>
    <w:rsid w:val="00151300"/>
    <w:pPr>
      <w:spacing w:after="0" w:line="240" w:lineRule="auto"/>
    </w:pPr>
    <w:rPr>
      <w:rFonts w:ascii="Times New Roman" w:eastAsia="Times New Roman" w:hAnsi="Times New Roman" w:cs="Times New Roman"/>
      <w:b/>
      <w:bCs/>
      <w:sz w:val="40"/>
      <w:szCs w:val="24"/>
    </w:rPr>
  </w:style>
  <w:style w:type="paragraph" w:styleId="BodyText">
    <w:name w:val="Body Text"/>
    <w:basedOn w:val="Normal"/>
    <w:link w:val="BodyTextChar"/>
    <w:semiHidden/>
    <w:rsid w:val="00151300"/>
    <w:pPr>
      <w:spacing w:after="120" w:line="240" w:lineRule="auto"/>
    </w:pPr>
    <w:rPr>
      <w:rFonts w:ascii="Times New Roman" w:eastAsia="Times New Roman" w:hAnsi="Times New Roman" w:cs="Times New Roman"/>
      <w:sz w:val="24"/>
      <w:szCs w:val="24"/>
      <w:lang w:val="en-GB"/>
    </w:rPr>
  </w:style>
  <w:style w:type="character" w:customStyle="1" w:styleId="BodyTextChar">
    <w:name w:val="Body Text Char"/>
    <w:basedOn w:val="DefaultParagraphFont"/>
    <w:link w:val="BodyText"/>
    <w:semiHidden/>
    <w:rsid w:val="00151300"/>
    <w:rPr>
      <w:rFonts w:ascii="Times New Roman" w:eastAsia="Times New Roman" w:hAnsi="Times New Roman" w:cs="Times New Roman"/>
      <w:sz w:val="24"/>
      <w:szCs w:val="24"/>
      <w:lang w:val="en-GB"/>
    </w:rPr>
  </w:style>
  <w:style w:type="paragraph" w:styleId="Footer">
    <w:name w:val="footer"/>
    <w:basedOn w:val="Normal"/>
    <w:link w:val="FooterChar"/>
    <w:semiHidden/>
    <w:rsid w:val="00151300"/>
    <w:pPr>
      <w:tabs>
        <w:tab w:val="center" w:pos="4153"/>
        <w:tab w:val="right" w:pos="8306"/>
      </w:tabs>
      <w:spacing w:after="0" w:line="240" w:lineRule="auto"/>
    </w:pPr>
    <w:rPr>
      <w:rFonts w:ascii="Times New Roman" w:eastAsia="Times New Roman" w:hAnsi="Times New Roman" w:cs="Times New Roman"/>
      <w:sz w:val="24"/>
      <w:szCs w:val="24"/>
      <w:lang w:val="en-GB"/>
    </w:rPr>
  </w:style>
  <w:style w:type="character" w:customStyle="1" w:styleId="FooterChar">
    <w:name w:val="Footer Char"/>
    <w:basedOn w:val="DefaultParagraphFont"/>
    <w:link w:val="Footer"/>
    <w:semiHidden/>
    <w:rsid w:val="00151300"/>
    <w:rPr>
      <w:rFonts w:ascii="Times New Roman" w:eastAsia="Times New Roman" w:hAnsi="Times New Roman" w:cs="Times New Roman"/>
      <w:sz w:val="24"/>
      <w:szCs w:val="24"/>
      <w:lang w:val="en-GB"/>
    </w:rPr>
  </w:style>
  <w:style w:type="character" w:styleId="PageNumber">
    <w:name w:val="page number"/>
    <w:basedOn w:val="DefaultParagraphFont"/>
    <w:semiHidden/>
    <w:rsid w:val="00151300"/>
  </w:style>
  <w:style w:type="character" w:customStyle="1" w:styleId="Heading3Char">
    <w:name w:val="Heading 3 Char"/>
    <w:basedOn w:val="DefaultParagraphFont"/>
    <w:link w:val="Heading3"/>
    <w:uiPriority w:val="9"/>
    <w:rsid w:val="00604B8B"/>
    <w:rPr>
      <w:rFonts w:asciiTheme="majorHAnsi" w:eastAsiaTheme="majorEastAsia" w:hAnsiTheme="majorHAnsi" w:cstheme="majorBidi"/>
      <w:color w:val="1F4D78" w:themeColor="accent1" w:themeShade="7F"/>
      <w:sz w:val="24"/>
      <w:szCs w:val="24"/>
    </w:rPr>
  </w:style>
  <w:style w:type="paragraph" w:styleId="TOC3">
    <w:name w:val="toc 3"/>
    <w:basedOn w:val="Normal"/>
    <w:next w:val="Normal"/>
    <w:autoRedefine/>
    <w:uiPriority w:val="39"/>
    <w:unhideWhenUsed/>
    <w:rsid w:val="00604B8B"/>
    <w:pPr>
      <w:spacing w:after="100"/>
      <w:ind w:left="440"/>
    </w:pPr>
  </w:style>
  <w:style w:type="paragraph" w:customStyle="1" w:styleId="Default">
    <w:name w:val="Default"/>
    <w:rsid w:val="00704717"/>
    <w:pPr>
      <w:autoSpaceDE w:val="0"/>
      <w:autoSpaceDN w:val="0"/>
      <w:adjustRightInd w:val="0"/>
      <w:spacing w:after="0" w:line="240" w:lineRule="auto"/>
    </w:pPr>
    <w:rPr>
      <w:rFonts w:ascii="Times New Roman" w:hAnsi="Times New Roman" w:cs="Times New Roman"/>
      <w:color w:val="000000"/>
      <w:sz w:val="24"/>
      <w:szCs w:val="24"/>
      <w:lang w:val="en-GB"/>
    </w:rPr>
  </w:style>
  <w:style w:type="paragraph" w:styleId="Bibliography">
    <w:name w:val="Bibliography"/>
    <w:basedOn w:val="Normal"/>
    <w:next w:val="Normal"/>
    <w:uiPriority w:val="37"/>
    <w:unhideWhenUsed/>
    <w:rsid w:val="006E0E0F"/>
    <w:pPr>
      <w:spacing w:after="240" w:line="240" w:lineRule="auto"/>
    </w:pPr>
  </w:style>
  <w:style w:type="paragraph" w:styleId="EndnoteText">
    <w:name w:val="endnote text"/>
    <w:basedOn w:val="Normal"/>
    <w:link w:val="EndnoteTextChar"/>
    <w:uiPriority w:val="99"/>
    <w:semiHidden/>
    <w:unhideWhenUsed/>
    <w:rsid w:val="006E0E0F"/>
    <w:pPr>
      <w:spacing w:after="0" w:line="240" w:lineRule="auto"/>
    </w:pPr>
    <w:rPr>
      <w:sz w:val="20"/>
      <w:szCs w:val="20"/>
    </w:rPr>
  </w:style>
  <w:style w:type="character" w:customStyle="1" w:styleId="EndnoteTextChar">
    <w:name w:val="Endnote Text Char"/>
    <w:basedOn w:val="DefaultParagraphFont"/>
    <w:link w:val="EndnoteText"/>
    <w:uiPriority w:val="99"/>
    <w:semiHidden/>
    <w:rsid w:val="006E0E0F"/>
    <w:rPr>
      <w:sz w:val="20"/>
      <w:szCs w:val="20"/>
    </w:rPr>
  </w:style>
  <w:style w:type="character" w:styleId="EndnoteReference">
    <w:name w:val="endnote reference"/>
    <w:basedOn w:val="DefaultParagraphFont"/>
    <w:uiPriority w:val="99"/>
    <w:semiHidden/>
    <w:unhideWhenUsed/>
    <w:rsid w:val="006E0E0F"/>
    <w:rPr>
      <w:vertAlign w:val="superscript"/>
    </w:rPr>
  </w:style>
  <w:style w:type="paragraph" w:styleId="FootnoteText">
    <w:name w:val="footnote text"/>
    <w:basedOn w:val="Normal"/>
    <w:link w:val="FootnoteTextChar"/>
    <w:uiPriority w:val="99"/>
    <w:semiHidden/>
    <w:unhideWhenUsed/>
    <w:rsid w:val="006E0E0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E0E0F"/>
    <w:rPr>
      <w:sz w:val="20"/>
      <w:szCs w:val="20"/>
    </w:rPr>
  </w:style>
  <w:style w:type="character" w:styleId="FootnoteReference">
    <w:name w:val="footnote reference"/>
    <w:basedOn w:val="DefaultParagraphFont"/>
    <w:uiPriority w:val="99"/>
    <w:semiHidden/>
    <w:unhideWhenUsed/>
    <w:rsid w:val="006E0E0F"/>
    <w:rPr>
      <w:vertAlign w:val="superscript"/>
    </w:rPr>
  </w:style>
  <w:style w:type="paragraph" w:styleId="Caption">
    <w:name w:val="caption"/>
    <w:basedOn w:val="Normal"/>
    <w:next w:val="Normal"/>
    <w:uiPriority w:val="35"/>
    <w:unhideWhenUsed/>
    <w:qFormat/>
    <w:rsid w:val="00896E2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7F6367"/>
    <w:pPr>
      <w:spacing w:after="0"/>
    </w:pPr>
  </w:style>
  <w:style w:type="character" w:styleId="CommentReference">
    <w:name w:val="annotation reference"/>
    <w:basedOn w:val="DefaultParagraphFont"/>
    <w:uiPriority w:val="99"/>
    <w:semiHidden/>
    <w:unhideWhenUsed/>
    <w:rsid w:val="00D34EAE"/>
    <w:rPr>
      <w:sz w:val="16"/>
      <w:szCs w:val="16"/>
    </w:rPr>
  </w:style>
  <w:style w:type="paragraph" w:styleId="CommentText">
    <w:name w:val="annotation text"/>
    <w:basedOn w:val="Normal"/>
    <w:link w:val="CommentTextChar"/>
    <w:uiPriority w:val="99"/>
    <w:unhideWhenUsed/>
    <w:rsid w:val="00D34EAE"/>
    <w:pPr>
      <w:spacing w:line="240" w:lineRule="auto"/>
    </w:pPr>
    <w:rPr>
      <w:sz w:val="20"/>
      <w:szCs w:val="20"/>
    </w:rPr>
  </w:style>
  <w:style w:type="character" w:customStyle="1" w:styleId="CommentTextChar">
    <w:name w:val="Comment Text Char"/>
    <w:basedOn w:val="DefaultParagraphFont"/>
    <w:link w:val="CommentText"/>
    <w:uiPriority w:val="99"/>
    <w:rsid w:val="00D34EAE"/>
    <w:rPr>
      <w:sz w:val="20"/>
      <w:szCs w:val="20"/>
    </w:rPr>
  </w:style>
  <w:style w:type="paragraph" w:styleId="CommentSubject">
    <w:name w:val="annotation subject"/>
    <w:basedOn w:val="CommentText"/>
    <w:next w:val="CommentText"/>
    <w:link w:val="CommentSubjectChar"/>
    <w:uiPriority w:val="99"/>
    <w:semiHidden/>
    <w:unhideWhenUsed/>
    <w:rsid w:val="00D34EAE"/>
    <w:rPr>
      <w:b/>
      <w:bCs/>
    </w:rPr>
  </w:style>
  <w:style w:type="character" w:customStyle="1" w:styleId="CommentSubjectChar">
    <w:name w:val="Comment Subject Char"/>
    <w:basedOn w:val="CommentTextChar"/>
    <w:link w:val="CommentSubject"/>
    <w:uiPriority w:val="99"/>
    <w:semiHidden/>
    <w:rsid w:val="00D34EAE"/>
    <w:rPr>
      <w:b/>
      <w:bCs/>
      <w:sz w:val="20"/>
      <w:szCs w:val="20"/>
    </w:rPr>
  </w:style>
  <w:style w:type="paragraph" w:styleId="BalloonText">
    <w:name w:val="Balloon Text"/>
    <w:basedOn w:val="Normal"/>
    <w:link w:val="BalloonTextChar"/>
    <w:uiPriority w:val="99"/>
    <w:semiHidden/>
    <w:unhideWhenUsed/>
    <w:rsid w:val="00D34EAE"/>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34EAE"/>
    <w:rPr>
      <w:rFonts w:ascii="Segoe UI" w:hAnsi="Segoe UI" w:cs="Segoe UI"/>
      <w:sz w:val="18"/>
      <w:szCs w:val="18"/>
    </w:rPr>
  </w:style>
  <w:style w:type="paragraph" w:styleId="Revision">
    <w:name w:val="Revision"/>
    <w:hidden/>
    <w:uiPriority w:val="99"/>
    <w:semiHidden/>
    <w:rsid w:val="003F44E1"/>
    <w:pPr>
      <w:spacing w:after="0" w:line="240" w:lineRule="auto"/>
    </w:pPr>
  </w:style>
  <w:style w:type="character" w:customStyle="1" w:styleId="Heading4Char">
    <w:name w:val="Heading 4 Char"/>
    <w:basedOn w:val="DefaultParagraphFont"/>
    <w:link w:val="Heading4"/>
    <w:uiPriority w:val="9"/>
    <w:rsid w:val="00B976EF"/>
    <w:rPr>
      <w:rFonts w:asciiTheme="majorHAnsi" w:eastAsiaTheme="majorEastAsia" w:hAnsiTheme="majorHAnsi" w:cstheme="majorBidi"/>
      <w:i/>
      <w:iCs/>
      <w:color w:val="2E74B5" w:themeColor="accent1" w:themeShade="BF"/>
    </w:rPr>
  </w:style>
  <w:style w:type="table" w:styleId="TableGrid">
    <w:name w:val="Table Grid"/>
    <w:basedOn w:val="TableNormal"/>
    <w:uiPriority w:val="39"/>
    <w:rsid w:val="00207B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5.pn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omments" Target="comment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er" Target="footer2.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microsoft.com/office/2018/08/relationships/commentsExtensible" Target="commentsExtensible.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image" Target="media/image1.png"/><Relationship Id="rId3" Type="http://schemas.openxmlformats.org/officeDocument/2006/relationships/styles" Target="styles.xml"/><Relationship Id="rId12" Type="http://schemas.microsoft.com/office/2011/relationships/commentsExtended" Target="commentsExtended.xml"/><Relationship Id="rId17" Type="http://schemas.openxmlformats.org/officeDocument/2006/relationships/image" Target="media/image4.png"/><Relationship Id="rId25" Type="http://schemas.openxmlformats.org/officeDocument/2006/relationships/image" Target="media/image12.jp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619322-211C-4BB7-9250-46B2E3A8FA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325</TotalTime>
  <Pages>50</Pages>
  <Words>21465</Words>
  <Characters>122351</Characters>
  <Application>Microsoft Office Word</Application>
  <DocSecurity>0</DocSecurity>
  <Lines>1019</Lines>
  <Paragraphs>287</Paragraphs>
  <ScaleCrop>false</ScaleCrop>
  <HeadingPairs>
    <vt:vector size="2" baseType="variant">
      <vt:variant>
        <vt:lpstr>Title</vt:lpstr>
      </vt:variant>
      <vt:variant>
        <vt:i4>1</vt:i4>
      </vt:variant>
    </vt:vector>
  </HeadingPairs>
  <TitlesOfParts>
    <vt:vector size="1" baseType="lpstr">
      <vt:lpstr/>
    </vt:vector>
  </TitlesOfParts>
  <Company>Dublin Institute of Technology</Company>
  <LinksUpToDate>false</LinksUpToDate>
  <CharactersWithSpaces>143529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Damian Gordon</dc:creator>
  <cp:lastModifiedBy>D20125203 Maya O Connell</cp:lastModifiedBy>
  <cp:revision>4</cp:revision>
  <dcterms:created xsi:type="dcterms:W3CDTF">2022-11-29T11:36:00Z</dcterms:created>
  <dcterms:modified xsi:type="dcterms:W3CDTF">2022-11-29T17:44:00Z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zotero-version="6.0.18"&gt;&lt;session id="KxdC4tJj"/&gt;&lt;style id="http://www.zotero.org/styles/harvard-cite-them-right" hasBibliography="1" bibliographyStyleHasBeenSet="1"/&gt;&lt;prefs&gt;&lt;pref name="fieldType" value="Field"/&gt;&lt;pref name="automatic</vt:lpwstr>
  </property>
  <property fmtid="{D5CDD505-2E9C-101B-9397-08002B2CF9AE}" pid="3" name="ZOTERO_PREF_2">
    <vt:lpwstr>JournalAbbreviations" value="true"/&gt;&lt;/prefs&gt;&lt;/data&gt;</vt:lpwstr>
  </property>
</Properties>
</file>